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Justin Ehly, Nicole Norelli,</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an examination of sentiment over time showed an increasing proportion of positive sentiment. Possible small regional differences in sentiment within the United States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Ehly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 xml:space="preserve">N. Norelli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 xml:space="preserve">M. YU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6DBF3232"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The data used in this study is available at </w:t>
      </w:r>
      <w:r w:rsidRPr="00102220">
        <w:rPr>
          <w:shd w:val="clear" w:color="auto" w:fill="FFFF00"/>
        </w:rPr>
        <w:t>INSERT GITHUB LINK</w:t>
      </w:r>
      <w:r w:rsidRPr="00102220">
        <w:t>.</w:t>
      </w:r>
      <w:r w:rsidR="007646E8">
        <w:t xml:space="preserve"> 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xml:space="preserve">), and hashtags </w:t>
      </w:r>
      <w:r w:rsidRPr="00102220">
        <w:t>(1</w:t>
      </w:r>
      <w:r w:rsidR="007646E8">
        <w:t>676</w:t>
      </w:r>
      <w:r w:rsidRPr="00102220">
        <w:t xml:space="preserve">). Additionally, the </w:t>
      </w:r>
      <w:proofErr w:type="spellStart"/>
      <w:r w:rsidRPr="00102220">
        <w:t>user_location</w:t>
      </w:r>
      <w:proofErr w:type="spellEnd"/>
      <w:r w:rsidRPr="00102220">
        <w:t xml:space="preserve"> data varied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5B65ADB4" w:rsidR="003410C8" w:rsidRPr="00285CA1" w:rsidRDefault="00102220" w:rsidP="00285CA1">
      <w:pPr>
        <w:rPr>
          <w:rFonts w:ascii="Times New Roman" w:hAnsi="Times New Roman"/>
          <w:sz w:val="24"/>
          <w:szCs w:val="24"/>
        </w:rPr>
      </w:pPr>
      <w:r w:rsidRPr="00102220">
        <w:t xml:space="preserve">To analyze tweet sentiment, we first cleaned and reformatted the text variable. We then uploaded the tweet text to </w:t>
      </w:r>
      <w:r w:rsidRPr="00102220">
        <w:lastRenderedPageBreak/>
        <w:t>Amazon S3</w:t>
      </w:r>
      <w:r w:rsidR="004C379A">
        <w:t>, an object storage service</w:t>
      </w:r>
      <w:r w:rsidRPr="00102220">
        <w:t xml:space="preserve">. Next, we utilized 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w:t>
      </w:r>
      <w:ins w:id="0" w:author="Ehly, Justin" w:date="2021-03-29T16:59:00Z">
        <w:r w:rsidR="00D70C7C">
          <w:t xml:space="preserve">The product of the four scores equals to one, so each score can also be thought of as a probability. </w:t>
        </w:r>
      </w:ins>
      <w:r w:rsidRPr="00102220">
        <w:t>(In this case, each tweet was considered a document.) We then matched the sentiment information back to the original entry for our exploratory analysis.</w:t>
      </w:r>
    </w:p>
    <w:p w14:paraId="59D397D0" w14:textId="47A4BF29" w:rsidR="003410C8" w:rsidRDefault="003410C8">
      <w:pPr>
        <w:pStyle w:val="Heading1"/>
        <w:rPr>
          <w:color w:val="000000"/>
        </w:rPr>
      </w:pPr>
      <w:r>
        <w:rPr>
          <w:color w:val="000000"/>
        </w:rPr>
        <w:t>4</w:t>
      </w:r>
      <w:r>
        <w:rPr>
          <w:color w:val="000000"/>
        </w:rPr>
        <w:tab/>
      </w:r>
      <w:r w:rsidR="00102220">
        <w:rPr>
          <w:color w:val="000000"/>
        </w:rPr>
        <w:t>Data Analysis</w:t>
      </w:r>
    </w:p>
    <w:p w14:paraId="2863210B" w14:textId="05741CC8"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201BFAD2" w:rsidR="007646E8" w:rsidRDefault="007646E8" w:rsidP="007646E8">
      <w:r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Pr="007646E8">
        <w:t xml:space="preserve"> locations with ten or more tweets. </w:t>
      </w:r>
    </w:p>
    <w:p w14:paraId="0B23F7B6" w14:textId="5CFF308B"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7B32C6D0" w:rsidR="007646E8" w:rsidRDefault="00E56E18" w:rsidP="00EE14DE">
      <w:pPr>
        <w:pStyle w:val="PARAGRAPH"/>
      </w:pPr>
      <w:r w:rsidRPr="006634EF">
        <w:rPr>
          <w:noProof/>
        </w:rPr>
        <w:drawing>
          <wp:anchor distT="0" distB="0" distL="114300" distR="114300" simplePos="0" relativeHeight="251658240" behindDoc="1" locked="0" layoutInCell="1" allowOverlap="1" wp14:anchorId="040000E3" wp14:editId="06222257">
            <wp:simplePos x="0" y="0"/>
            <wp:positionH relativeFrom="column">
              <wp:posOffset>-57751</wp:posOffset>
            </wp:positionH>
            <wp:positionV relativeFrom="paragraph">
              <wp:posOffset>1575671</wp:posOffset>
            </wp:positionV>
            <wp:extent cx="3099816"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9816"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035CC254" w14:textId="24701718" w:rsidR="007646E8" w:rsidRDefault="007646E8" w:rsidP="007646E8">
      <w:pPr>
        <w:pStyle w:val="PARAGRAPH"/>
        <w:ind w:firstLine="0"/>
      </w:pPr>
    </w:p>
    <w:p w14:paraId="478137C7" w14:textId="77777777" w:rsidR="00EE14DE" w:rsidRDefault="00EE14DE" w:rsidP="007646E8">
      <w:pPr>
        <w:pStyle w:val="Heading2"/>
        <w:spacing w:before="0"/>
        <w:rPr>
          <w:color w:val="000000"/>
        </w:rPr>
      </w:pPr>
    </w:p>
    <w:p w14:paraId="6AB4699F" w14:textId="799E431A" w:rsidR="007646E8" w:rsidRDefault="007646E8" w:rsidP="007646E8">
      <w:pPr>
        <w:pStyle w:val="Heading2"/>
        <w:spacing w:before="0"/>
        <w:rPr>
          <w:color w:val="000000"/>
        </w:rPr>
      </w:pPr>
      <w:r>
        <w:rPr>
          <w:color w:val="000000"/>
        </w:rPr>
        <w:t>4.</w:t>
      </w:r>
      <w:r w:rsidR="00A34D54">
        <w:rPr>
          <w:color w:val="000000"/>
        </w:rPr>
        <w:t xml:space="preserve">2 Geographic Trends: </w:t>
      </w:r>
      <w:r>
        <w:rPr>
          <w:color w:val="000000"/>
        </w:rPr>
        <w:t>State</w:t>
      </w:r>
    </w:p>
    <w:p w14:paraId="2502DB28" w14:textId="43693070"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Interestingly, the Colorado tweets were from a variety of users, but several of them identified as medical professionals. Most of the Vermont tweets were 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Geographic Trends: </w:t>
      </w:r>
      <w:r>
        <w:rPr>
          <w:color w:val="000000"/>
        </w:rPr>
        <w:t>Census Region</w:t>
      </w:r>
    </w:p>
    <w:p w14:paraId="4458CCBF" w14:textId="5D8A9A9D" w:rsidR="007646E8" w:rsidRDefault="00554C52" w:rsidP="007646E8">
      <w:pPr>
        <w:pStyle w:val="PARAGRAPH"/>
        <w:ind w:firstLine="0"/>
      </w:pPr>
      <w:r>
        <w:t xml:space="preserve">Because the average number of tweets in each state was only </w:t>
      </w:r>
      <w:r w:rsidRPr="00554C52">
        <w:rPr>
          <w:highlight w:val="yellow"/>
        </w:rPr>
        <w:t>??</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00C6C8DF" w:rsidR="00554C52" w:rsidRDefault="002E7993" w:rsidP="007646E8">
      <w:pPr>
        <w:pStyle w:val="PARAGRAPH"/>
        <w:ind w:firstLine="0"/>
      </w:pPr>
      <w:r w:rsidRPr="00554C52">
        <w:rPr>
          <w:noProof/>
        </w:rPr>
        <w:drawing>
          <wp:anchor distT="0" distB="0" distL="114300" distR="114300" simplePos="0" relativeHeight="251659264" behindDoc="1" locked="0" layoutInCell="1" allowOverlap="1" wp14:anchorId="547A029D" wp14:editId="74E2E2E7">
            <wp:simplePos x="0" y="0"/>
            <wp:positionH relativeFrom="column">
              <wp:posOffset>9124</wp:posOffset>
            </wp:positionH>
            <wp:positionV relativeFrom="paragraph">
              <wp:posOffset>176797</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p>
    <w:p w14:paraId="5CE28D40" w14:textId="00651C9B" w:rsidR="007646E8" w:rsidRDefault="007646E8" w:rsidP="007646E8">
      <w:pPr>
        <w:pStyle w:val="Heading2"/>
        <w:spacing w:before="0"/>
        <w:rPr>
          <w:color w:val="000000"/>
        </w:rPr>
      </w:pPr>
      <w:r>
        <w:rPr>
          <w:color w:val="000000"/>
        </w:rPr>
        <w:t>4.</w:t>
      </w:r>
      <w:r w:rsidR="00A34D54">
        <w:rPr>
          <w:color w:val="000000"/>
        </w:rPr>
        <w:t>4 Geographic Trends:</w:t>
      </w:r>
      <w:r>
        <w:rPr>
          <w:color w:val="000000"/>
        </w:rPr>
        <w:t xml:space="preserve"> </w:t>
      </w:r>
      <w:proofErr w:type="spellStart"/>
      <w:r>
        <w:rPr>
          <w:color w:val="000000"/>
        </w:rPr>
        <w:t>Policial</w:t>
      </w:r>
      <w:proofErr w:type="spellEnd"/>
      <w:r>
        <w:rPr>
          <w:color w:val="000000"/>
        </w:rPr>
        <w:t xml:space="preserve"> Party</w:t>
      </w:r>
    </w:p>
    <w:p w14:paraId="3885249A" w14:textId="257477ED" w:rsidR="00554C52" w:rsidRDefault="00554C52" w:rsidP="00554C52">
      <w:pPr>
        <w:pStyle w:val="PARAGRAPHnoindent"/>
      </w:pPr>
      <w:r w:rsidRPr="00554C52">
        <w:rPr>
          <w:noProof/>
          <w:color w:val="000000"/>
        </w:rPr>
        <w:drawing>
          <wp:anchor distT="0" distB="0" distL="114300" distR="114300" simplePos="0" relativeHeight="251660288" behindDoc="1" locked="0" layoutInCell="1" allowOverlap="1" wp14:anchorId="2992F47F" wp14:editId="7A97284D">
            <wp:simplePos x="0" y="0"/>
            <wp:positionH relativeFrom="column">
              <wp:posOffset>4445</wp:posOffset>
            </wp:positionH>
            <wp:positionV relativeFrom="paragraph">
              <wp:posOffset>1830705</wp:posOffset>
            </wp:positionV>
            <wp:extent cx="3103245" cy="2294255"/>
            <wp:effectExtent l="0" t="0" r="0" b="0"/>
            <wp:wrapTight wrapText="bothSides">
              <wp:wrapPolygon edited="0">
                <wp:start x="0" y="0"/>
                <wp:lineTo x="0" y="21522"/>
                <wp:lineTo x="21481" y="21522"/>
                <wp:lineTo x="214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4884ECC9" w14:textId="59B36CC4" w:rsidR="00554C52" w:rsidRPr="00554C52" w:rsidRDefault="00B60492" w:rsidP="00554C52">
      <w:pPr>
        <w:pStyle w:val="PARAGRAPH"/>
      </w:pPr>
      <w:r w:rsidRPr="004150F0">
        <w:rPr>
          <w:noProof/>
          <w:color w:val="000000"/>
        </w:rPr>
        <w:drawing>
          <wp:anchor distT="0" distB="0" distL="114300" distR="114300" simplePos="0" relativeHeight="251662336" behindDoc="1" locked="0" layoutInCell="1" allowOverlap="1" wp14:anchorId="2CDD84B9" wp14:editId="7488F0C4">
            <wp:simplePos x="0" y="0"/>
            <wp:positionH relativeFrom="column">
              <wp:posOffset>3279775</wp:posOffset>
            </wp:positionH>
            <wp:positionV relativeFrom="paragraph">
              <wp:posOffset>279400</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politically.</w:t>
      </w:r>
    </w:p>
    <w:p w14:paraId="306C9314" w14:textId="199AD9DF" w:rsidR="00EE14DE" w:rsidRDefault="00EE14DE" w:rsidP="00A34D54">
      <w:pPr>
        <w:pStyle w:val="Heading2"/>
        <w:spacing w:before="0"/>
        <w:rPr>
          <w:color w:val="000000"/>
        </w:rPr>
      </w:pPr>
    </w:p>
    <w:p w14:paraId="7EFD505E" w14:textId="2ADD7987" w:rsidR="00A34D54" w:rsidRDefault="00A34D54" w:rsidP="00A34D54">
      <w:pPr>
        <w:pStyle w:val="Heading2"/>
        <w:spacing w:before="0"/>
        <w:rPr>
          <w:color w:val="000000"/>
        </w:rPr>
      </w:pPr>
      <w:r>
        <w:rPr>
          <w:color w:val="000000"/>
        </w:rPr>
        <w:t>4.5 COVID-19 Cases by State</w:t>
      </w:r>
    </w:p>
    <w:p w14:paraId="7614B368" w14:textId="08541BC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210437FA" w:rsidR="005F0609" w:rsidRPr="005F0609" w:rsidRDefault="00802443" w:rsidP="005F0609">
      <w:pPr>
        <w:pStyle w:val="PARAGRAPH"/>
      </w:pPr>
      <w:r w:rsidRPr="00F06043">
        <w:rPr>
          <w:noProof/>
          <w:color w:val="000000"/>
        </w:rPr>
        <w:drawing>
          <wp:anchor distT="0" distB="0" distL="114300" distR="114300" simplePos="0" relativeHeight="251663360" behindDoc="1" locked="0" layoutInCell="1" allowOverlap="1" wp14:anchorId="60795FDA" wp14:editId="50CE152D">
            <wp:simplePos x="0" y="0"/>
            <wp:positionH relativeFrom="column">
              <wp:posOffset>3340802</wp:posOffset>
            </wp:positionH>
            <wp:positionV relativeFrom="paragraph">
              <wp:posOffset>434775</wp:posOffset>
            </wp:positionV>
            <wp:extent cx="3103245" cy="2216785"/>
            <wp:effectExtent l="0" t="0" r="0" b="0"/>
            <wp:wrapTight wrapText="bothSides">
              <wp:wrapPolygon edited="0">
                <wp:start x="0" y="0"/>
                <wp:lineTo x="0" y="21532"/>
                <wp:lineTo x="21481" y="21532"/>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3245" cy="2216785"/>
                    </a:xfrm>
                    <a:prstGeom prst="rect">
                      <a:avLst/>
                    </a:prstGeom>
                  </pic:spPr>
                </pic:pic>
              </a:graphicData>
            </a:graphic>
            <wp14:sizeRelH relativeFrom="page">
              <wp14:pctWidth>0</wp14:pctWidth>
            </wp14:sizeRelH>
            <wp14:sizeRelV relativeFrom="page">
              <wp14:pctHeight>0</wp14:pctHeight>
            </wp14:sizeRelV>
          </wp:anchor>
        </w:drawing>
      </w:r>
      <w:r w:rsidR="005F0609">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rsidR="005F0609">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5936A928" w:rsidR="00EE14DE" w:rsidRDefault="00EE14DE" w:rsidP="00EE14DE">
      <w:pPr>
        <w:pStyle w:val="Heading2"/>
        <w:spacing w:before="0"/>
        <w:rPr>
          <w:color w:val="000000"/>
        </w:rPr>
      </w:pPr>
    </w:p>
    <w:p w14:paraId="0A93D0DC" w14:textId="207BCBED" w:rsidR="00EE14DE" w:rsidRDefault="00EE14DE" w:rsidP="00EE14DE">
      <w:pPr>
        <w:pStyle w:val="Heading2"/>
        <w:spacing w:before="0"/>
        <w:rPr>
          <w:color w:val="000000"/>
        </w:rPr>
      </w:pPr>
      <w:r>
        <w:rPr>
          <w:color w:val="000000"/>
        </w:rPr>
        <w:t>4.6 Sentiment over Time</w:t>
      </w:r>
    </w:p>
    <w:p w14:paraId="6E95E144" w14:textId="0B732A48" w:rsidR="00EE14DE" w:rsidRDefault="00EE14DE" w:rsidP="00EE14DE">
      <w:pPr>
        <w:pStyle w:val="PARAGRAPHnoindent"/>
      </w:pPr>
      <w:r w:rsidRPr="00EE14DE">
        <w:rPr>
          <w:noProof/>
          <w:color w:val="000000"/>
        </w:rPr>
        <w:drawing>
          <wp:anchor distT="0" distB="0" distL="114300" distR="114300" simplePos="0" relativeHeight="251661312" behindDoc="1" locked="0" layoutInCell="1" allowOverlap="1" wp14:anchorId="4A9F5B30" wp14:editId="6E7E0978">
            <wp:simplePos x="0" y="0"/>
            <wp:positionH relativeFrom="column">
              <wp:posOffset>-43180</wp:posOffset>
            </wp:positionH>
            <wp:positionV relativeFrom="paragraph">
              <wp:posOffset>1156536</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(December 12, 2020 to January 20, 2021) </w:t>
      </w:r>
      <w:r>
        <w:t>appeared to support this model. Fig. 4 shows the proportion of sentiment over time, with increasing proportions of positive and negative sentiment and corresponding decreasing proportions of neutral sentiment.</w:t>
      </w:r>
    </w:p>
    <w:p w14:paraId="08D78D18" w14:textId="57D23BE9"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data from January 20, 2010 to March 13, 2021,</w:t>
      </w:r>
      <w:r>
        <w:t xml:space="preserve"> we found an overall increase in positive sentiment without the increase in negative sentiment (Fig. 5)</w:t>
      </w:r>
      <w:r w:rsidR="009B20D6">
        <w:t>.</w:t>
      </w:r>
    </w:p>
    <w:p w14:paraId="3751513B" w14:textId="45A61A60"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CE28FBA" w14:textId="281A0C32" w:rsidR="009B20D6" w:rsidRDefault="009B20D6" w:rsidP="004150F0">
      <w:pPr>
        <w:pStyle w:val="PARAGRAPH"/>
      </w:pPr>
      <w:r>
        <w:t xml:space="preserve">This increase </w:t>
      </w:r>
      <w:r w:rsidR="00750995" w:rsidRPr="00FB75A4">
        <w:t>was</w:t>
      </w:r>
      <w:r>
        <w:t xml:space="preserve"> a surprising development, given the 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expected side effects, and clearer understanding of how to get the vaccine. Also, as more of the population has a close relationship with someone who has been vaccinated [5], negative sentiment might decrease.</w:t>
      </w:r>
    </w:p>
    <w:p w14:paraId="0A529B81" w14:textId="77777777" w:rsidR="003607D4" w:rsidRDefault="003607D4" w:rsidP="004150F0">
      <w:pPr>
        <w:pStyle w:val="PARAGRAPH"/>
      </w:pPr>
    </w:p>
    <w:p w14:paraId="20A38ECB" w14:textId="6F9CED43" w:rsidR="003607D4" w:rsidRDefault="003607D4" w:rsidP="003607D4">
      <w:pPr>
        <w:pStyle w:val="Heading2"/>
        <w:spacing w:before="0"/>
        <w:rPr>
          <w:color w:val="000000"/>
        </w:rPr>
      </w:pPr>
      <w:r>
        <w:rPr>
          <w:color w:val="000000"/>
        </w:rPr>
        <w:t>4.7 Other Twitter Account Information</w:t>
      </w:r>
    </w:p>
    <w:p w14:paraId="69B39AB6" w14:textId="5B6EC1A0" w:rsidR="006634EF"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43070C17" w14:textId="5AD3D939" w:rsidR="00657A0A" w:rsidRDefault="00657A0A" w:rsidP="00657A0A">
      <w:pPr>
        <w:pStyle w:val="PARAGRAPH"/>
        <w:ind w:firstLine="0"/>
      </w:pPr>
    </w:p>
    <w:p w14:paraId="1FC64329" w14:textId="0456FA10" w:rsidR="00657A0A" w:rsidRPr="006A7052" w:rsidRDefault="00657A0A" w:rsidP="00657A0A">
      <w:pPr>
        <w:pStyle w:val="Heading2"/>
        <w:spacing w:before="0"/>
        <w:rPr>
          <w:color w:val="FF0000"/>
        </w:rPr>
      </w:pPr>
      <w:r w:rsidRPr="006A7052">
        <w:rPr>
          <w:color w:val="FF0000"/>
        </w:rPr>
        <w:t xml:space="preserve">4.8 Hashtag Comparison - Positive vs. Negative </w:t>
      </w:r>
    </w:p>
    <w:p w14:paraId="55A5411A" w14:textId="7002F663" w:rsidR="00F27CD8" w:rsidRPr="006A7052" w:rsidRDefault="00657A0A" w:rsidP="00F27CD8">
      <w:pPr>
        <w:pStyle w:val="PARAGRAPH"/>
        <w:ind w:firstLine="0"/>
        <w:rPr>
          <w:color w:val="FF0000"/>
          <w14:reflection w14:blurRad="0" w14:stA="100000" w14:stPos="0" w14:endA="0" w14:endPos="0" w14:dist="0" w14:dir="0" w14:fadeDir="0" w14:sx="0" w14:sy="0" w14:kx="0" w14:ky="0" w14:algn="b"/>
        </w:rPr>
      </w:pPr>
      <w:r w:rsidRPr="006A7052">
        <w:rPr>
          <w:color w:val="FF0000"/>
        </w:rPr>
        <w:t xml:space="preserve">We want to identify </w:t>
      </w:r>
      <w:r w:rsidR="00F6718B" w:rsidRPr="006A7052">
        <w:rPr>
          <w:color w:val="FF0000"/>
        </w:rPr>
        <w:t>words or phrases</w:t>
      </w:r>
      <w:r w:rsidRPr="006A7052">
        <w:rPr>
          <w:color w:val="FF0000"/>
        </w:rPr>
        <w:t xml:space="preserve"> that </w:t>
      </w:r>
      <w:del w:id="1" w:author="Ehly, Justin" w:date="2021-03-29T16:59:00Z">
        <w:r w:rsidRPr="006A7052">
          <w:rPr>
            <w:color w:val="FF0000"/>
          </w:rPr>
          <w:delText>is</w:delText>
        </w:r>
      </w:del>
      <w:ins w:id="2" w:author="Ehly, Justin" w:date="2021-03-29T16:59:00Z">
        <w:r w:rsidR="00D70C7C">
          <w:rPr>
            <w:color w:val="FF0000"/>
          </w:rPr>
          <w:t>are</w:t>
        </w:r>
      </w:ins>
      <w:r w:rsidRPr="006A7052">
        <w:rPr>
          <w:color w:val="FF0000"/>
        </w:rPr>
        <w:t xml:space="preserve"> uti</w:t>
      </w:r>
      <w:r w:rsidRPr="006A7052">
        <w:rPr>
          <w:color w:val="FF0000"/>
          <w14:reflection w14:blurRad="0" w14:stA="100000" w14:stPos="0" w14:endA="0" w14:endPos="0" w14:dist="0" w14:dir="0" w14:fadeDir="0" w14:sx="0" w14:sy="0" w14:kx="0" w14:ky="0" w14:algn="b"/>
        </w:rPr>
        <w:t>lized</w:t>
      </w:r>
      <w:r w:rsidR="00F6718B" w:rsidRPr="006A7052">
        <w:rPr>
          <w:color w:val="FF0000"/>
          <w14:reflection w14:blurRad="0" w14:stA="100000" w14:stPos="0" w14:endA="0" w14:endPos="0" w14:dist="0" w14:dir="0" w14:fadeDir="0" w14:sx="0" w14:sy="0" w14:kx="0" w14:ky="0" w14:algn="b"/>
        </w:rPr>
        <w:t xml:space="preserve"> by users</w:t>
      </w:r>
      <w:r w:rsidR="00F27CD8" w:rsidRPr="006A7052">
        <w:rPr>
          <w:color w:val="FF0000"/>
          <w14:reflection w14:blurRad="0" w14:stA="100000" w14:stPos="0" w14:endA="0" w14:endPos="0" w14:dist="0" w14:dir="0" w14:fadeDir="0" w14:sx="0" w14:sy="0" w14:kx="0" w14:ky="0" w14:algn="b"/>
        </w:rPr>
        <w:t xml:space="preserve"> under different sentiment groups</w:t>
      </w:r>
      <w:r w:rsidRPr="006A7052">
        <w:rPr>
          <w:color w:val="FF0000"/>
          <w14:reflection w14:blurRad="0" w14:stA="100000" w14:stPos="0" w14:endA="0" w14:endPos="0" w14:dist="0" w14:dir="0" w14:fadeDir="0" w14:sx="0" w14:sy="0" w14:kx="0" w14:ky="0" w14:algn="b"/>
        </w:rPr>
        <w:t xml:space="preserve">, which can potentially help </w:t>
      </w:r>
      <w:del w:id="3" w:author="Ehly, Justin" w:date="2021-03-29T16:59:00Z">
        <w:r w:rsidRPr="006A7052">
          <w:rPr>
            <w:color w:val="FF0000"/>
            <w14:reflection w14:blurRad="0" w14:stA="100000" w14:stPos="0" w14:endA="0" w14:endPos="0" w14:dist="0" w14:dir="0" w14:fadeDir="0" w14:sx="0" w14:sy="0" w14:kx="0" w14:ky="0" w14:algn="b"/>
          </w:rPr>
          <w:delText>narrowing</w:delText>
        </w:r>
      </w:del>
      <w:ins w:id="4" w:author="Ehly, Justin" w:date="2021-03-29T16:59:00Z">
        <w:r w:rsidRPr="006A7052">
          <w:rPr>
            <w:color w:val="FF0000"/>
            <w14:reflection w14:blurRad="0" w14:stA="100000" w14:stPos="0" w14:endA="0" w14:endPos="0" w14:dist="0" w14:dir="0" w14:fadeDir="0" w14:sx="0" w14:sy="0" w14:kx="0" w14:ky="0" w14:algn="b"/>
          </w:rPr>
          <w:t>narrow</w:t>
        </w:r>
      </w:ins>
      <w:r w:rsidRPr="006A7052">
        <w:rPr>
          <w:color w:val="FF0000"/>
          <w14:reflection w14:blurRad="0" w14:stA="100000" w14:stPos="0" w14:endA="0" w14:endPos="0" w14:dist="0" w14:dir="0" w14:fadeDir="0" w14:sx="0" w14:sy="0" w14:kx="0" w14:ky="0" w14:algn="b"/>
        </w:rPr>
        <w:t xml:space="preserve"> down reasons why certain users tend to have </w:t>
      </w:r>
      <w:r w:rsidR="006A7052">
        <w:rPr>
          <w:color w:val="FF0000"/>
          <w14:reflection w14:blurRad="0" w14:stA="100000" w14:stPos="0" w14:endA="0" w14:endPos="0" w14:dist="0" w14:dir="0" w14:fadeDir="0" w14:sx="0" w14:sy="0" w14:kx="0" w14:ky="0" w14:algn="b"/>
        </w:rPr>
        <w:t>different</w:t>
      </w:r>
      <w:r w:rsidRPr="006A7052">
        <w:rPr>
          <w:color w:val="FF0000"/>
          <w14:reflection w14:blurRad="0" w14:stA="100000" w14:stPos="0" w14:endA="0" w14:endPos="0" w14:dist="0" w14:dir="0" w14:fadeDir="0" w14:sx="0" w14:sy="0" w14:kx="0" w14:ky="0" w14:algn="b"/>
        </w:rPr>
        <w:t xml:space="preserve"> sentiment</w:t>
      </w:r>
      <w:r w:rsidR="00F27CD8" w:rsidRPr="006A7052">
        <w:rPr>
          <w:color w:val="FF0000"/>
          <w14:reflection w14:blurRad="0" w14:stA="100000" w14:stPos="0" w14:endA="0" w14:endPos="0" w14:dist="0" w14:dir="0" w14:fadeDir="0" w14:sx="0" w14:sy="0" w14:kx="0" w14:ky="0" w14:algn="b"/>
        </w:rPr>
        <w:t xml:space="preserve">, especially positive </w:t>
      </w:r>
      <w:r w:rsidR="006A7052">
        <w:rPr>
          <w:color w:val="FF0000"/>
          <w14:reflection w14:blurRad="0" w14:stA="100000" w14:stPos="0" w14:endA="0" w14:endPos="0" w14:dist="0" w14:dir="0" w14:fadeDir="0" w14:sx="0" w14:sy="0" w14:kx="0" w14:ky="0" w14:algn="b"/>
        </w:rPr>
        <w:t>and</w:t>
      </w:r>
      <w:r w:rsidR="00F27CD8" w:rsidRPr="006A7052">
        <w:rPr>
          <w:color w:val="FF0000"/>
          <w14:reflection w14:blurRad="0" w14:stA="100000" w14:stPos="0" w14:endA="0" w14:endPos="0" w14:dist="0" w14:dir="0" w14:fadeDir="0" w14:sx="0" w14:sy="0" w14:kx="0" w14:ky="0" w14:algn="b"/>
        </w:rPr>
        <w:t xml:space="preserve"> negative ones</w:t>
      </w:r>
      <w:r w:rsidRPr="006A7052">
        <w:rPr>
          <w:color w:val="FF0000"/>
          <w14:reflection w14:blurRad="0" w14:stA="100000" w14:stPos="0" w14:endA="0" w14:endPos="0" w14:dist="0" w14:dir="0" w14:fadeDir="0" w14:sx="0" w14:sy="0" w14:kx="0" w14:ky="0" w14:algn="b"/>
        </w:rPr>
        <w:t xml:space="preserve">. </w:t>
      </w:r>
      <w:r w:rsidR="00F27CD8" w:rsidRPr="006A7052">
        <w:rPr>
          <w:color w:val="FF0000"/>
          <w14:reflection w14:blurRad="0" w14:stA="100000" w14:stPos="0" w14:endA="0" w14:endPos="0" w14:dist="0" w14:dir="0" w14:fadeDir="0" w14:sx="0" w14:sy="0" w14:kx="0" w14:ky="0" w14:algn="b"/>
        </w:rPr>
        <w:t xml:space="preserve">In order to accomplish this, we generated </w:t>
      </w:r>
      <w:proofErr w:type="spellStart"/>
      <w:r w:rsidR="00F27CD8" w:rsidRPr="006A7052">
        <w:rPr>
          <w:color w:val="FF0000"/>
          <w14:reflection w14:blurRad="0" w14:stA="100000" w14:stPos="0" w14:endA="0" w14:endPos="0" w14:dist="0" w14:dir="0" w14:fadeDir="0" w14:sx="0" w14:sy="0" w14:kx="0" w14:ky="0" w14:algn="b"/>
        </w:rPr>
        <w:t>wordcloud</w:t>
      </w:r>
      <w:r w:rsidR="006A7052">
        <w:rPr>
          <w:color w:val="FF0000"/>
          <w14:reflection w14:blurRad="0" w14:stA="100000" w14:stPos="0" w14:endA="0" w14:endPos="0" w14:dist="0" w14:dir="0" w14:fadeDir="0" w14:sx="0" w14:sy="0" w14:kx="0" w14:ky="0" w14:algn="b"/>
        </w:rPr>
        <w:t>s</w:t>
      </w:r>
      <w:proofErr w:type="spellEnd"/>
      <w:r w:rsidR="00F27CD8" w:rsidRPr="006A7052">
        <w:rPr>
          <w:color w:val="FF0000"/>
          <w14:reflection w14:blurRad="0" w14:stA="100000" w14:stPos="0" w14:endA="0" w14:endPos="0" w14:dist="0" w14:dir="0" w14:fadeDir="0" w14:sx="0" w14:sy="0" w14:kx="0" w14:ky="0" w14:algn="b"/>
        </w:rPr>
        <w:t xml:space="preserve"> </w:t>
      </w:r>
      <w:del w:id="5" w:author="Ehly, Justin" w:date="2021-03-29T16:59:00Z">
        <w:r w:rsidR="00F27CD8" w:rsidRPr="006A7052">
          <w:rPr>
            <w:color w:val="FF0000"/>
            <w14:reflection w14:blurRad="0" w14:stA="100000" w14:stPos="0" w14:endA="0" w14:endPos="0" w14:dist="0" w14:dir="0" w14:fadeDir="0" w14:sx="0" w14:sy="0" w14:kx="0" w14:ky="0" w14:algn="b"/>
          </w:rPr>
          <w:delText>for hashtag column</w:delText>
        </w:r>
        <w:r w:rsidR="00F6718B" w:rsidRPr="006A7052">
          <w:rPr>
            <w:color w:val="FF0000"/>
            <w14:reflection w14:blurRad="0" w14:stA="100000" w14:stPos="0" w14:endA="0" w14:endPos="0" w14:dist="0" w14:dir="0" w14:fadeDir="0" w14:sx="0" w14:sy="0" w14:kx="0" w14:ky="0" w14:algn="b"/>
          </w:rPr>
          <w:delText xml:space="preserve"> by</w:delText>
        </w:r>
      </w:del>
      <w:ins w:id="6" w:author="Ehly, Justin" w:date="2021-03-29T16:59:00Z">
        <w:r w:rsidR="00F27CD8" w:rsidRPr="006A7052">
          <w:rPr>
            <w:color w:val="FF0000"/>
            <w14:reflection w14:blurRad="0" w14:stA="100000" w14:stPos="0" w14:endA="0" w14:endPos="0" w14:dist="0" w14:dir="0" w14:fadeDir="0" w14:sx="0" w14:sy="0" w14:kx="0" w14:ky="0" w14:algn="b"/>
          </w:rPr>
          <w:t>f</w:t>
        </w:r>
        <w:r w:rsidR="00D70C7C">
          <w:rPr>
            <w:color w:val="FF0000"/>
            <w14:reflection w14:blurRad="0" w14:stA="100000" w14:stPos="0" w14:endA="0" w14:endPos="0" w14:dist="0" w14:dir="0" w14:fadeDir="0" w14:sx="0" w14:sy="0" w14:kx="0" w14:ky="0" w14:algn="b"/>
          </w:rPr>
          <w:t xml:space="preserve">rom </w:t>
        </w:r>
        <w:r w:rsidR="00F27CD8" w:rsidRPr="006A7052">
          <w:rPr>
            <w:color w:val="FF0000"/>
            <w14:reflection w14:blurRad="0" w14:stA="100000" w14:stPos="0" w14:endA="0" w14:endPos="0" w14:dist="0" w14:dir="0" w14:fadeDir="0" w14:sx="0" w14:sy="0" w14:kx="0" w14:ky="0" w14:algn="b"/>
          </w:rPr>
          <w:t>hashtag</w:t>
        </w:r>
        <w:r w:rsidR="00D70C7C">
          <w:rPr>
            <w:color w:val="FF0000"/>
            <w14:reflection w14:blurRad="0" w14:stA="100000" w14:stPos="0" w14:endA="0" w14:endPos="0" w14:dist="0" w14:dir="0" w14:fadeDir="0" w14:sx="0" w14:sy="0" w14:kx="0" w14:ky="0" w14:algn="b"/>
          </w:rPr>
          <w:t xml:space="preserve">s that were captured with the </w:t>
        </w:r>
        <w:proofErr w:type="gramStart"/>
        <w:r w:rsidR="00D70C7C">
          <w:rPr>
            <w:color w:val="FF0000"/>
            <w14:reflection w14:blurRad="0" w14:stA="100000" w14:stPos="0" w14:endA="0" w14:endPos="0" w14:dist="0" w14:dir="0" w14:fadeDir="0" w14:sx="0" w14:sy="0" w14:kx="0" w14:ky="0" w14:algn="b"/>
          </w:rPr>
          <w:t>hashtags</w:t>
        </w:r>
        <w:proofErr w:type="gramEnd"/>
        <w:r w:rsidR="00D70C7C">
          <w:rPr>
            <w:color w:val="FF0000"/>
            <w14:reflection w14:blurRad="0" w14:stA="100000" w14:stPos="0" w14:endA="0" w14:endPos="0" w14:dist="0" w14:dir="0" w14:fadeDir="0" w14:sx="0" w14:sy="0" w14:kx="0" w14:ky="0" w14:algn="b"/>
          </w:rPr>
          <w:t xml:space="preserve"> variable</w:t>
        </w:r>
        <w:r w:rsidR="00F6718B" w:rsidRPr="006A7052">
          <w:rPr>
            <w:color w:val="FF0000"/>
            <w14:reflection w14:blurRad="0" w14:stA="100000" w14:stPos="0" w14:endA="0" w14:endPos="0" w14:dist="0" w14:dir="0" w14:fadeDir="0" w14:sx="0" w14:sy="0" w14:kx="0" w14:ky="0" w14:algn="b"/>
          </w:rPr>
          <w:t xml:space="preserve"> </w:t>
        </w:r>
        <w:r w:rsidR="00D70C7C">
          <w:rPr>
            <w:color w:val="FF0000"/>
            <w14:reflection w14:blurRad="0" w14:stA="100000" w14:stPos="0" w14:endA="0" w14:endPos="0" w14:dist="0" w14:dir="0" w14:fadeDir="0" w14:sx="0" w14:sy="0" w14:kx="0" w14:ky="0" w14:algn="b"/>
          </w:rPr>
          <w:t>using</w:t>
        </w:r>
      </w:ins>
      <w:r w:rsidR="00F6718B" w:rsidRPr="006A7052">
        <w:rPr>
          <w:color w:val="FF0000"/>
          <w14:reflection w14:blurRad="0" w14:stA="100000" w14:stPos="0" w14:endA="0" w14:endPos="0" w14:dist="0" w14:dir="0" w14:fadeDir="0" w14:sx="0" w14:sy="0" w14:kx="0" w14:ky="0" w14:algn="b"/>
        </w:rPr>
        <w:t xml:space="preserve"> word frequencies</w:t>
      </w:r>
      <w:r w:rsidR="00F27CD8" w:rsidRPr="006A7052">
        <w:rPr>
          <w:color w:val="FF0000"/>
          <w14:reflection w14:blurRad="0" w14:stA="100000" w14:stPos="0" w14:endA="0" w14:endPos="0" w14:dist="0" w14:dir="0" w14:fadeDir="0" w14:sx="0" w14:sy="0" w14:kx="0" w14:ky="0" w14:algn="b"/>
        </w:rPr>
        <w:t xml:space="preserve"> under different sentiment groups.</w:t>
      </w:r>
    </w:p>
    <w:p w14:paraId="2D7794D8" w14:textId="77777777" w:rsidR="00F27CD8" w:rsidRPr="006A7052" w:rsidRDefault="00F27CD8" w:rsidP="00F27CD8">
      <w:pPr>
        <w:pStyle w:val="PARAGRAPH"/>
        <w:ind w:firstLine="0"/>
        <w:rPr>
          <w:color w:val="FF0000"/>
          <w14:reflection w14:blurRad="0" w14:stA="100000" w14:stPos="0" w14:endA="0" w14:endPos="0" w14:dist="0" w14:dir="0" w14:fadeDir="0" w14:sx="0" w14:sy="0" w14:kx="0" w14:ky="0" w14:algn="b"/>
        </w:rPr>
      </w:pPr>
    </w:p>
    <w:p w14:paraId="4203BB1A" w14:textId="3C05F925" w:rsidR="00F27CD8" w:rsidRPr="006A7052" w:rsidRDefault="00F27CD8" w:rsidP="00F27CD8">
      <w:pPr>
        <w:pStyle w:val="PARAGRAPH"/>
        <w:ind w:firstLine="0"/>
        <w:rPr>
          <w:color w:val="FF0000"/>
          <w14:reflection w14:blurRad="0" w14:stA="100000" w14:stPos="0" w14:endA="0" w14:endPos="0" w14:dist="0" w14:dir="0" w14:fadeDir="0" w14:sx="0" w14:sy="0" w14:kx="0" w14:ky="0" w14:algn="b"/>
        </w:rPr>
      </w:pPr>
      <w:del w:id="7" w:author="Ehly, Justin" w:date="2021-03-29T16:59:00Z">
        <w:r w:rsidRPr="006A7052">
          <w:rPr>
            <w:color w:val="FF0000"/>
            <w14:reflection w14:blurRad="0" w14:stA="100000" w14:stPos="0" w14:endA="0" w14:endPos="0" w14:dist="0" w14:dir="0" w14:fadeDir="0" w14:sx="0" w14:sy="0" w14:kx="0" w14:ky="0" w14:algn="b"/>
          </w:rPr>
          <w:delText xml:space="preserve">As we can tell from the </w:delText>
        </w:r>
      </w:del>
      <w:ins w:id="8" w:author="Ehly, Justin" w:date="2021-03-29T16:59:00Z">
        <w:r w:rsidR="00D70C7C">
          <w:rPr>
            <w:color w:val="FF0000"/>
            <w14:reflection w14:blurRad="0" w14:stA="100000" w14:stPos="0" w14:endA="0" w14:endPos="0" w14:dist="0" w14:dir="0" w14:fadeDir="0" w14:sx="0" w14:sy="0" w14:kx="0" w14:ky="0" w14:algn="b"/>
          </w:rPr>
          <w:t xml:space="preserve">The </w:t>
        </w:r>
      </w:ins>
      <w:proofErr w:type="spellStart"/>
      <w:r w:rsidR="00D70C7C">
        <w:rPr>
          <w:color w:val="FF0000"/>
          <w14:reflection w14:blurRad="0" w14:stA="100000" w14:stPos="0" w14:endA="0" w14:endPos="0" w14:dist="0" w14:dir="0" w14:fadeDir="0" w14:sx="0" w14:sy="0" w14:kx="0" w14:ky="0" w14:algn="b"/>
        </w:rPr>
        <w:t>wordcloud</w:t>
      </w:r>
      <w:proofErr w:type="spellEnd"/>
      <w:r w:rsidR="00D70C7C">
        <w:rPr>
          <w:color w:val="FF0000"/>
          <w14:reflection w14:blurRad="0" w14:stA="100000" w14:stPos="0" w14:endA="0" w14:endPos="0" w14:dist="0" w14:dir="0" w14:fadeDir="0" w14:sx="0" w14:sy="0" w14:kx="0" w14:ky="0" w14:algn="b"/>
        </w:rPr>
        <w:t xml:space="preserve"> </w:t>
      </w:r>
      <w:del w:id="9" w:author="Ehly, Justin" w:date="2021-03-29T16:59:00Z">
        <w:r w:rsidRPr="006A7052">
          <w:rPr>
            <w:color w:val="FF0000"/>
            <w14:reflection w14:blurRad="0" w14:stA="100000" w14:stPos="0" w14:endA="0" w14:endPos="0" w14:dist="0" w14:dir="0" w14:fadeDir="0" w14:sx="0" w14:sy="0" w14:kx="0" w14:ky="0" w14:algn="b"/>
          </w:rPr>
          <w:delText xml:space="preserve">among </w:delText>
        </w:r>
      </w:del>
      <w:ins w:id="10" w:author="Ehly, Justin" w:date="2021-03-29T16:59:00Z">
        <w:r w:rsidR="00D70C7C">
          <w:rPr>
            <w:color w:val="FF0000"/>
            <w14:reflection w14:blurRad="0" w14:stA="100000" w14:stPos="0" w14:endA="0" w14:endPos="0" w14:dist="0" w14:dir="0" w14:fadeDir="0" w14:sx="0" w14:sy="0" w14:kx="0" w14:ky="0" w14:algn="b"/>
          </w:rPr>
          <w:t xml:space="preserve">of hashtags from the </w:t>
        </w:r>
      </w:ins>
      <w:r w:rsidRPr="006A7052">
        <w:rPr>
          <w:color w:val="FF0000"/>
          <w14:reflection w14:blurRad="0" w14:stA="100000" w14:stPos="0" w14:endA="0" w14:endPos="0" w14:dist="0" w14:dir="0" w14:fadeDir="0" w14:sx="0" w14:sy="0" w14:kx="0" w14:ky="0" w14:algn="b"/>
        </w:rPr>
        <w:t>positive sentiment</w:t>
      </w:r>
      <w:r w:rsidR="00F6718B" w:rsidRPr="006A7052">
        <w:rPr>
          <w:color w:val="FF0000"/>
          <w14:reflection w14:blurRad="0" w14:stA="100000" w14:stPos="0" w14:endA="0" w14:endPos="0" w14:dist="0" w14:dir="0" w14:fadeDir="0" w14:sx="0" w14:sy="0" w14:kx="0" w14:ky="0" w14:algn="b"/>
        </w:rPr>
        <w:t xml:space="preserve"> group</w:t>
      </w:r>
      <w:r w:rsidR="00D70C7C">
        <w:rPr>
          <w:color w:val="FF0000"/>
          <w14:reflection w14:blurRad="0" w14:stA="100000" w14:stPos="0" w14:endA="0" w14:endPos="0" w14:dist="0" w14:dir="0" w14:fadeDir="0" w14:sx="0" w14:sy="0" w14:kx="0" w14:ky="0" w14:algn="b"/>
        </w:rPr>
        <w:t xml:space="preserve"> </w:t>
      </w:r>
      <w:del w:id="11" w:author="Ehly, Justin" w:date="2021-03-29T16:59:00Z">
        <w:r w:rsidR="00F6718B" w:rsidRPr="006A7052">
          <w:rPr>
            <w:color w:val="FF0000"/>
            <w14:reflection w14:blurRad="0" w14:stA="100000" w14:stPos="0" w14:endA="0" w14:endPos="0" w14:dist="0" w14:dir="0" w14:fadeDir="0" w14:sx="0" w14:sy="0" w14:kx="0" w14:ky="0" w14:algn="b"/>
          </w:rPr>
          <w:delText>that h</w:delText>
        </w:r>
        <w:r w:rsidRPr="006A7052">
          <w:rPr>
            <w:color w:val="FF0000"/>
            <w14:reflection w14:blurRad="0" w14:stA="100000" w14:stPos="0" w14:endA="0" w14:endPos="0" w14:dist="0" w14:dir="0" w14:fadeDir="0" w14:sx="0" w14:sy="0" w14:kx="0" w14:ky="0" w14:algn="b"/>
          </w:rPr>
          <w:delText>ashtags with</w:delText>
        </w:r>
      </w:del>
      <w:ins w:id="12" w:author="Ehly, Justin" w:date="2021-03-29T16:59:00Z">
        <w:r w:rsidR="00D70C7C">
          <w:rPr>
            <w:color w:val="FF0000"/>
            <w14:reflection w14:blurRad="0" w14:stA="100000" w14:stPos="0" w14:endA="0" w14:endPos="0" w14:dist="0" w14:dir="0" w14:fadeDir="0" w14:sx="0" w14:sy="0" w14:kx="0" w14:ky="0" w14:algn="b"/>
          </w:rPr>
          <w:t>showed a high frequency from</w:t>
        </w:r>
      </w:ins>
      <w:r w:rsidR="00D70C7C">
        <w:rPr>
          <w:color w:val="FF0000"/>
          <w14:reflection w14:blurRad="0" w14:stA="100000" w14:stPos="0" w14:endA="0" w14:endPos="0" w14:dist="0" w14:dir="0" w14:fadeDir="0" w14:sx="0" w14:sy="0" w14:kx="0" w14:ky="0" w14:algn="b"/>
        </w:rPr>
        <w:t xml:space="preserve"> </w:t>
      </w:r>
      <w:r w:rsidRPr="006A7052">
        <w:rPr>
          <w:color w:val="FF0000"/>
          <w14:reflection w14:blurRad="0" w14:stA="100000" w14:stPos="0" w14:endA="0" w14:endPos="0" w14:dist="0" w14:dir="0" w14:fadeDir="0" w14:sx="0" w14:sy="0" w14:kx="0" w14:ky="0" w14:algn="b"/>
        </w:rPr>
        <w:t>types of vaccine names and words</w:t>
      </w:r>
      <w:del w:id="13" w:author="Ehly, Justin" w:date="2021-03-29T16:59:00Z">
        <w:r w:rsidRPr="006A7052">
          <w:rPr>
            <w:color w:val="FF0000"/>
            <w14:reflection w14:blurRad="0" w14:stA="100000" w14:stPos="0" w14:endA="0" w14:endPos="0" w14:dist="0" w14:dir="0" w14:fadeDir="0" w14:sx="0" w14:sy="0" w14:kx="0" w14:ky="0" w14:algn="b"/>
          </w:rPr>
          <w:delText>,</w:delText>
        </w:r>
      </w:del>
      <w:r w:rsidRPr="006A7052">
        <w:rPr>
          <w:color w:val="FF0000"/>
          <w14:reflection w14:blurRad="0" w14:stA="100000" w14:stPos="0" w14:endA="0" w14:endPos="0" w14:dist="0" w14:dir="0" w14:fadeDir="0" w14:sx="0" w14:sy="0" w14:kx="0" w14:ky="0" w14:algn="b"/>
        </w:rPr>
        <w:t xml:space="preserve"> such as, science, scientists, grateful</w:t>
      </w:r>
      <w:del w:id="14" w:author="Ehly, Justin" w:date="2021-03-29T16:59:00Z">
        <w:r w:rsidRPr="006A7052">
          <w:rPr>
            <w:color w:val="FF0000"/>
            <w14:reflection w14:blurRad="0" w14:stA="100000" w14:stPos="0" w14:endA="0" w14:endPos="0" w14:dist="0" w14:dir="0" w14:fadeDir="0" w14:sx="0" w14:sy="0" w14:kx="0" w14:ky="0" w14:algn="b"/>
          </w:rPr>
          <w:delText>,</w:delText>
        </w:r>
      </w:del>
      <w:ins w:id="15" w:author="Ehly, Justin" w:date="2021-03-29T16:59:00Z">
        <w:r w:rsidR="00D70C7C">
          <w:rPr>
            <w:color w:val="FF0000"/>
            <w14:reflection w14:blurRad="0" w14:stA="100000" w14:stPos="0" w14:endA="0" w14:endPos="0" w14:dist="0" w14:dir="0" w14:fadeDir="0" w14:sx="0" w14:sy="0" w14:kx="0" w14:ky="0" w14:algn="b"/>
          </w:rPr>
          <w:t xml:space="preserve"> and</w:t>
        </w:r>
      </w:ins>
      <w:r w:rsidRPr="006A7052">
        <w:rPr>
          <w:color w:val="FF0000"/>
          <w14:reflection w14:blurRad="0" w14:stA="100000" w14:stPos="0" w14:endA="0" w14:endPos="0" w14:dist="0" w14:dir="0" w14:fadeDir="0" w14:sx="0" w14:sy="0" w14:kx="0" w14:ky="0" w14:algn="b"/>
        </w:rPr>
        <w:t xml:space="preserve"> </w:t>
      </w:r>
      <w:proofErr w:type="spellStart"/>
      <w:r w:rsidRPr="006A7052">
        <w:rPr>
          <w:color w:val="FF0000"/>
          <w14:reflection w14:blurRad="0" w14:stA="100000" w14:stPos="0" w14:endA="0" w14:endPos="0" w14:dist="0" w14:dir="0" w14:fadeDir="0" w14:sx="0" w14:sy="0" w14:kx="0" w14:ky="0" w14:algn="b"/>
        </w:rPr>
        <w:t>firstdose</w:t>
      </w:r>
      <w:proofErr w:type="spellEnd"/>
      <w:del w:id="16" w:author="Ehly, Justin" w:date="2021-03-29T16:59:00Z">
        <w:r w:rsidRPr="006A7052">
          <w:rPr>
            <w:color w:val="FF0000"/>
            <w14:reflection w14:blurRad="0" w14:stA="100000" w14:stPos="0" w14:endA="0" w14:endPos="0" w14:dist="0" w14:dir="0" w14:fadeDir="0" w14:sx="0" w14:sy="0" w14:kx="0" w14:ky="0" w14:algn="b"/>
          </w:rPr>
          <w:delText xml:space="preserve"> are of high frenquency.</w:delText>
        </w:r>
      </w:del>
      <w:ins w:id="17" w:author="Ehly, Justin" w:date="2021-03-29T16:59:00Z">
        <w:r w:rsidR="00D70C7C">
          <w:rPr>
            <w:color w:val="FF0000"/>
            <w14:reflection w14:blurRad="0" w14:stA="100000" w14:stPos="0" w14:endA="0" w14:endPos="0" w14:dist="0" w14:dir="0" w14:fadeDir="0" w14:sx="0" w14:sy="0" w14:kx="0" w14:ky="0" w14:algn="b"/>
          </w:rPr>
          <w:t>.</w:t>
        </w:r>
      </w:ins>
      <w:r w:rsidRPr="006A7052">
        <w:rPr>
          <w:color w:val="FF0000"/>
          <w14:reflection w14:blurRad="0" w14:stA="100000" w14:stPos="0" w14:endA="0" w14:endPos="0" w14:dist="0" w14:dir="0" w14:fadeDir="0" w14:sx="0" w14:sy="0" w14:kx="0" w14:ky="0" w14:algn="b"/>
        </w:rPr>
        <w:t xml:space="preserve"> While</w:t>
      </w:r>
      <w:r w:rsidR="00D70C7C">
        <w:rPr>
          <w:color w:val="FF0000"/>
          <w14:reflection w14:blurRad="0" w14:stA="100000" w14:stPos="0" w14:endA="0" w14:endPos="0" w14:dist="0" w14:dir="0" w14:fadeDir="0" w14:sx="0" w14:sy="0" w14:kx="0" w14:ky="0" w14:algn="b"/>
        </w:rPr>
        <w:t xml:space="preserve"> </w:t>
      </w:r>
      <w:ins w:id="18" w:author="Ehly, Justin" w:date="2021-03-29T16:59:00Z">
        <w:r w:rsidR="00D70C7C">
          <w:rPr>
            <w:color w:val="FF0000"/>
            <w14:reflection w14:blurRad="0" w14:stA="100000" w14:stPos="0" w14:endA="0" w14:endPos="0" w14:dist="0" w14:dir="0" w14:fadeDir="0" w14:sx="0" w14:sy="0" w14:kx="0" w14:ky="0" w14:algn="b"/>
          </w:rPr>
          <w:t>the</w:t>
        </w:r>
        <w:r w:rsidRPr="006A7052">
          <w:rPr>
            <w:color w:val="FF0000"/>
            <w14:reflection w14:blurRad="0" w14:stA="100000" w14:stPos="0" w14:endA="0" w14:endPos="0" w14:dist="0" w14:dir="0" w14:fadeDir="0" w14:sx="0" w14:sy="0" w14:kx="0" w14:ky="0" w14:algn="b"/>
          </w:rPr>
          <w:t xml:space="preserve"> </w:t>
        </w:r>
      </w:ins>
      <w:r w:rsidRPr="006A7052">
        <w:rPr>
          <w:color w:val="FF0000"/>
          <w14:reflection w14:blurRad="0" w14:stA="100000" w14:stPos="0" w14:endA="0" w14:endPos="0" w14:dist="0" w14:dir="0" w14:fadeDir="0" w14:sx="0" w14:sy="0" w14:kx="0" w14:ky="0" w14:algn="b"/>
        </w:rPr>
        <w:t xml:space="preserve">negative sentiment group also </w:t>
      </w:r>
      <w:del w:id="19" w:author="Ehly, Justin" w:date="2021-03-29T16:59:00Z">
        <w:r w:rsidRPr="006A7052">
          <w:rPr>
            <w:color w:val="FF0000"/>
            <w14:reflection w14:blurRad="0" w14:stA="100000" w14:stPos="0" w14:endA="0" w14:endPos="0" w14:dist="0" w14:dir="0" w14:fadeDir="0" w14:sx="0" w14:sy="0" w14:kx="0" w14:ky="0" w14:algn="b"/>
          </w:rPr>
          <w:delText xml:space="preserve">include </w:delText>
        </w:r>
      </w:del>
      <w:ins w:id="20" w:author="Ehly, Justin" w:date="2021-03-29T16:59:00Z">
        <w:r w:rsidRPr="006A7052">
          <w:rPr>
            <w:color w:val="FF0000"/>
            <w14:reflection w14:blurRad="0" w14:stA="100000" w14:stPos="0" w14:endA="0" w14:endPos="0" w14:dist="0" w14:dir="0" w14:fadeDir="0" w14:sx="0" w14:sy="0" w14:kx="0" w14:ky="0" w14:algn="b"/>
          </w:rPr>
          <w:t>include</w:t>
        </w:r>
        <w:r w:rsidR="00D70C7C">
          <w:rPr>
            <w:color w:val="FF0000"/>
            <w14:reflection w14:blurRad="0" w14:stA="100000" w14:stPos="0" w14:endA="0" w14:endPos="0" w14:dist="0" w14:dir="0" w14:fadeDir="0" w14:sx="0" w14:sy="0" w14:kx="0" w14:ky="0" w14:algn="b"/>
          </w:rPr>
          <w:t>s</w:t>
        </w:r>
        <w:r w:rsidRPr="006A7052">
          <w:rPr>
            <w:color w:val="FF0000"/>
            <w14:reflection w14:blurRad="0" w14:stA="100000" w14:stPos="0" w14:endA="0" w14:endPos="0" w14:dist="0" w14:dir="0" w14:fadeDir="0" w14:sx="0" w14:sy="0" w14:kx="0" w14:ky="0" w14:algn="b"/>
          </w:rPr>
          <w:t xml:space="preserve"> </w:t>
        </w:r>
        <w:r w:rsidR="00D70C7C">
          <w:rPr>
            <w:color w:val="FF0000"/>
            <w14:reflection w14:blurRad="0" w14:stA="100000" w14:stPos="0" w14:endA="0" w14:endPos="0" w14:dist="0" w14:dir="0" w14:fadeDir="0" w14:sx="0" w14:sy="0" w14:kx="0" w14:ky="0" w14:algn="b"/>
          </w:rPr>
          <w:t xml:space="preserve">a high frequency of </w:t>
        </w:r>
      </w:ins>
      <w:r w:rsidRPr="006A7052">
        <w:rPr>
          <w:color w:val="FF0000"/>
          <w14:reflection w14:blurRad="0" w14:stA="100000" w14:stPos="0" w14:endA="0" w14:endPos="0" w14:dist="0" w14:dir="0" w14:fadeDir="0" w14:sx="0" w14:sy="0" w14:kx="0" w14:ky="0" w14:algn="b"/>
        </w:rPr>
        <w:t xml:space="preserve">hashtags </w:t>
      </w:r>
      <w:del w:id="21" w:author="Ehly, Justin" w:date="2021-03-29T16:59:00Z">
        <w:r w:rsidRPr="006A7052">
          <w:rPr>
            <w:color w:val="FF0000"/>
            <w14:reflection w14:blurRad="0" w14:stA="100000" w14:stPos="0" w14:endA="0" w14:endPos="0" w14:dist="0" w14:dir="0" w14:fadeDir="0" w14:sx="0" w14:sy="0" w14:kx="0" w14:ky="0" w14:algn="b"/>
          </w:rPr>
          <w:delText>with</w:delText>
        </w:r>
      </w:del>
      <w:ins w:id="22" w:author="Ehly, Justin" w:date="2021-03-29T16:59:00Z">
        <w:r w:rsidR="00D70C7C">
          <w:rPr>
            <w:color w:val="FF0000"/>
            <w14:reflection w14:blurRad="0" w14:stA="100000" w14:stPos="0" w14:endA="0" w14:endPos="0" w14:dist="0" w14:dir="0" w14:fadeDir="0" w14:sx="0" w14:sy="0" w14:kx="0" w14:ky="0" w14:algn="b"/>
          </w:rPr>
          <w:t>that include</w:t>
        </w:r>
      </w:ins>
      <w:r w:rsidRPr="006A7052">
        <w:rPr>
          <w:color w:val="FF0000"/>
          <w14:reflection w14:blurRad="0" w14:stA="100000" w14:stPos="0" w14:endA="0" w14:endPos="0" w14:dist="0" w14:dir="0" w14:fadeDir="0" w14:sx="0" w14:sy="0" w14:kx="0" w14:ky="0" w14:algn="b"/>
        </w:rPr>
        <w:t xml:space="preserve"> vaccine names, </w:t>
      </w:r>
      <w:del w:id="23" w:author="Ehly, Justin" w:date="2021-03-29T16:59:00Z">
        <w:r w:rsidRPr="006A7052">
          <w:rPr>
            <w:color w:val="FF0000"/>
            <w14:reflection w14:blurRad="0" w14:stA="100000" w14:stPos="0" w14:endA="0" w14:endPos="0" w14:dist="0" w14:dir="0" w14:fadeDir="0" w14:sx="0" w14:sy="0" w14:kx="0" w14:ky="0" w14:algn="b"/>
          </w:rPr>
          <w:delText>other phrases</w:delText>
        </w:r>
      </w:del>
      <w:ins w:id="24" w:author="Ehly, Justin" w:date="2021-03-29T16:59:00Z">
        <w:r w:rsidR="00D70C7C">
          <w:rPr>
            <w:color w:val="FF0000"/>
            <w14:reflection w14:blurRad="0" w14:stA="100000" w14:stPos="0" w14:endA="0" w14:endPos="0" w14:dist="0" w14:dir="0" w14:fadeDir="0" w14:sx="0" w14:sy="0" w14:kx="0" w14:ky="0" w14:algn="b"/>
          </w:rPr>
          <w:t>we also see words</w:t>
        </w:r>
      </w:ins>
      <w:r w:rsidRPr="006A7052">
        <w:rPr>
          <w:color w:val="FF0000"/>
          <w14:reflection w14:blurRad="0" w14:stA="100000" w14:stPos="0" w14:endA="0" w14:endPos="0" w14:dist="0" w14:dir="0" w14:fadeDir="0" w14:sx="0" w14:sy="0" w14:kx="0" w14:ky="0" w14:algn="b"/>
        </w:rPr>
        <w:t xml:space="preserve"> such as</w:t>
      </w:r>
      <w:del w:id="25" w:author="Ehly, Justin" w:date="2021-03-29T16:59:00Z">
        <w:r w:rsidRPr="006A7052">
          <w:rPr>
            <w:color w:val="FF0000"/>
            <w14:reflection w14:blurRad="0" w14:stA="100000" w14:stPos="0" w14:endA="0" w14:endPos="0" w14:dist="0" w14:dir="0" w14:fadeDir="0" w14:sx="0" w14:sy="0" w14:kx="0" w14:ky="0" w14:algn="b"/>
          </w:rPr>
          <w:delText>,</w:delText>
        </w:r>
      </w:del>
      <w:r w:rsidRPr="006A7052">
        <w:rPr>
          <w:color w:val="FF0000"/>
          <w14:reflection w14:blurRad="0" w14:stA="100000" w14:stPos="0" w14:endA="0" w14:endPos="0" w14:dist="0" w14:dir="0" w14:fadeDir="0" w14:sx="0" w14:sy="0" w14:kx="0" w14:ky="0" w14:algn="b"/>
        </w:rPr>
        <w:t xml:space="preserve"> obesity</w:t>
      </w:r>
      <w:del w:id="26" w:author="Ehly, Justin" w:date="2021-03-29T16:59:00Z">
        <w:r w:rsidRPr="006A7052">
          <w:rPr>
            <w:color w:val="FF0000"/>
            <w14:reflection w14:blurRad="0" w14:stA="100000" w14:stPos="0" w14:endA="0" w14:endPos="0" w14:dist="0" w14:dir="0" w14:fadeDir="0" w14:sx="0" w14:sy="0" w14:kx="0" w14:ky="0" w14:algn="b"/>
          </w:rPr>
          <w:delText>,</w:delText>
        </w:r>
      </w:del>
      <w:ins w:id="27" w:author="Ehly, Justin" w:date="2021-03-29T16:59:00Z">
        <w:r w:rsidR="00D70C7C">
          <w:rPr>
            <w:color w:val="FF0000"/>
            <w14:reflection w14:blurRad="0" w14:stA="100000" w14:stPos="0" w14:endA="0" w14:endPos="0" w14:dist="0" w14:dir="0" w14:fadeDir="0" w14:sx="0" w14:sy="0" w14:kx="0" w14:ky="0" w14:algn="b"/>
          </w:rPr>
          <w:t xml:space="preserve"> and</w:t>
        </w:r>
      </w:ins>
      <w:r w:rsidR="00D70C7C">
        <w:rPr>
          <w:color w:val="FF0000"/>
          <w14:reflection w14:blurRad="0" w14:stA="100000" w14:stPos="0" w14:endA="0" w14:endPos="0" w14:dist="0" w14:dir="0" w14:fadeDir="0" w14:sx="0" w14:sy="0" w14:kx="0" w14:ky="0" w14:algn="b"/>
        </w:rPr>
        <w:t xml:space="preserve"> </w:t>
      </w:r>
      <w:r w:rsidRPr="006A7052">
        <w:rPr>
          <w:color w:val="FF0000"/>
          <w14:reflection w14:blurRad="0" w14:stA="100000" w14:stPos="0" w14:endA="0" w14:endPos="0" w14:dist="0" w14:dir="0" w14:fadeDir="0" w14:sx="0" w14:sy="0" w14:kx="0" w14:ky="0" w14:algn="b"/>
        </w:rPr>
        <w:t>fitness</w:t>
      </w:r>
      <w:del w:id="28" w:author="Ehly, Justin" w:date="2021-03-29T16:59:00Z">
        <w:r w:rsidRPr="006A7052">
          <w:rPr>
            <w:color w:val="FF0000"/>
            <w14:reflection w14:blurRad="0" w14:stA="100000" w14:stPos="0" w14:endA="0" w14:endPos="0" w14:dist="0" w14:dir="0" w14:fadeDir="0" w14:sx="0" w14:sy="0" w14:kx="0" w14:ky="0" w14:algn="b"/>
          </w:rPr>
          <w:delText>,</w:delText>
        </w:r>
      </w:del>
      <w:r w:rsidRPr="006A7052">
        <w:rPr>
          <w:color w:val="FF0000"/>
          <w14:reflection w14:blurRad="0" w14:stA="100000" w14:stPos="0" w14:endA="0" w14:endPos="0" w14:dist="0" w14:dir="0" w14:fadeDir="0" w14:sx="0" w14:sy="0" w14:kx="0" w14:ky="0" w14:algn="b"/>
        </w:rPr>
        <w:t xml:space="preserve"> and lots of location names</w:t>
      </w:r>
      <w:del w:id="29" w:author="Ehly, Justin" w:date="2021-03-29T16:59:00Z">
        <w:r w:rsidRPr="006A7052">
          <w:rPr>
            <w:color w:val="FF0000"/>
            <w14:reflection w14:blurRad="0" w14:stA="100000" w14:stPos="0" w14:endA="0" w14:endPos="0" w14:dist="0" w14:dir="0" w14:fadeDir="0" w14:sx="0" w14:sy="0" w14:kx="0" w14:ky="0" w14:algn="b"/>
          </w:rPr>
          <w:delText xml:space="preserve"> tend to pop up.</w:delText>
        </w:r>
      </w:del>
      <w:ins w:id="30" w:author="Ehly, Justin" w:date="2021-03-29T16:59:00Z">
        <w:r w:rsidRPr="006A7052">
          <w:rPr>
            <w:color w:val="FF0000"/>
            <w14:reflection w14:blurRad="0" w14:stA="100000" w14:stPos="0" w14:endA="0" w14:endPos="0" w14:dist="0" w14:dir="0" w14:fadeDir="0" w14:sx="0" w14:sy="0" w14:kx="0" w14:ky="0" w14:algn="b"/>
          </w:rPr>
          <w:t>.</w:t>
        </w:r>
      </w:ins>
      <w:r w:rsidRPr="006A7052">
        <w:rPr>
          <w:color w:val="FF0000"/>
          <w14:reflection w14:blurRad="0" w14:stA="100000" w14:stPos="0" w14:endA="0" w14:endPos="0" w14:dist="0" w14:dir="0" w14:fadeDir="0" w14:sx="0" w14:sy="0" w14:kx="0" w14:ky="0" w14:algn="b"/>
        </w:rPr>
        <w:t xml:space="preserve"> This leads us to</w:t>
      </w:r>
      <w:r w:rsidR="00F6718B" w:rsidRPr="006A7052">
        <w:rPr>
          <w:color w:val="FF0000"/>
          <w14:reflection w14:blurRad="0" w14:stA="100000" w14:stPos="0" w14:endA="0" w14:endPos="0" w14:dist="0" w14:dir="0" w14:fadeDir="0" w14:sx="0" w14:sy="0" w14:kx="0" w14:ky="0" w14:algn="b"/>
        </w:rPr>
        <w:t xml:space="preserve"> hypothesis that users with positive sentiment </w:t>
      </w:r>
      <w:del w:id="31" w:author="Ehly, Justin" w:date="2021-03-29T16:59:00Z">
        <w:r w:rsidR="00F6718B" w:rsidRPr="006A7052">
          <w:rPr>
            <w:color w:val="FF0000"/>
            <w14:reflection w14:blurRad="0" w14:stA="100000" w14:stPos="0" w14:endA="0" w14:endPos="0" w14:dist="0" w14:dir="0" w14:fadeDir="0" w14:sx="0" w14:sy="0" w14:kx="0" w14:ky="0" w14:algn="b"/>
          </w:rPr>
          <w:delText>tends</w:delText>
        </w:r>
      </w:del>
      <w:ins w:id="32" w:author="Ehly, Justin" w:date="2021-03-29T16:59:00Z">
        <w:r w:rsidR="00F6718B" w:rsidRPr="006A7052">
          <w:rPr>
            <w:color w:val="FF0000"/>
            <w14:reflection w14:blurRad="0" w14:stA="100000" w14:stPos="0" w14:endA="0" w14:endPos="0" w14:dist="0" w14:dir="0" w14:fadeDir="0" w14:sx="0" w14:sy="0" w14:kx="0" w14:ky="0" w14:algn="b"/>
          </w:rPr>
          <w:t>tend</w:t>
        </w:r>
      </w:ins>
      <w:r w:rsidR="00F6718B" w:rsidRPr="006A7052">
        <w:rPr>
          <w:color w:val="FF0000"/>
          <w14:reflection w14:blurRad="0" w14:stA="100000" w14:stPos="0" w14:endA="0" w14:endPos="0" w14:dist="0" w14:dir="0" w14:fadeDir="0" w14:sx="0" w14:sy="0" w14:kx="0" w14:ky="0" w14:algn="b"/>
        </w:rPr>
        <w:t xml:space="preserve"> to express their appreciation for science,</w:t>
      </w:r>
      <w:r w:rsidR="006A7052" w:rsidRPr="006A7052">
        <w:rPr>
          <w:color w:val="FF0000"/>
          <w14:reflection w14:blurRad="0" w14:stA="100000" w14:stPos="0" w14:endA="0" w14:endPos="0" w14:dist="0" w14:dir="0" w14:fadeDir="0" w14:sx="0" w14:sy="0" w14:kx="0" w14:ky="0" w14:algn="b"/>
        </w:rPr>
        <w:t xml:space="preserve"> </w:t>
      </w:r>
      <w:del w:id="33" w:author="Ehly, Justin" w:date="2021-03-29T16:59:00Z">
        <w:r w:rsidR="006A7052" w:rsidRPr="006A7052">
          <w:rPr>
            <w:color w:val="FF0000"/>
            <w14:reflection w14:blurRad="0" w14:stA="100000" w14:stPos="0" w14:endA="0" w14:endPos="0" w14:dist="0" w14:dir="0" w14:fadeDir="0" w14:sx="0" w14:sy="0" w14:kx="0" w14:ky="0" w14:algn="b"/>
          </w:rPr>
          <w:delText>and</w:delText>
        </w:r>
        <w:r w:rsidR="00F6718B" w:rsidRPr="006A7052">
          <w:rPr>
            <w:color w:val="FF0000"/>
            <w14:reflection w14:blurRad="0" w14:stA="100000" w14:stPos="0" w14:endA="0" w14:endPos="0" w14:dist="0" w14:dir="0" w14:fadeDir="0" w14:sx="0" w14:sy="0" w14:kx="0" w14:ky="0" w14:algn="b"/>
          </w:rPr>
          <w:delText xml:space="preserve"> most</w:delText>
        </w:r>
      </w:del>
      <w:ins w:id="34" w:author="Ehly, Justin" w:date="2021-03-29T16:59:00Z">
        <w:r w:rsidR="00D70C7C">
          <w:rPr>
            <w:color w:val="FF0000"/>
            <w14:reflection w14:blurRad="0" w14:stA="100000" w14:stPos="0" w14:endA="0" w14:endPos="0" w14:dist="0" w14:dir="0" w14:fadeDir="0" w14:sx="0" w14:sy="0" w14:kx="0" w14:ky="0" w14:algn="b"/>
          </w:rPr>
          <w:t>while users may express</w:t>
        </w:r>
      </w:ins>
      <w:r w:rsidR="00D70C7C">
        <w:rPr>
          <w:color w:val="FF0000"/>
          <w14:reflection w14:blurRad="0" w14:stA="100000" w14:stPos="0" w14:endA="0" w14:endPos="0" w14:dist="0" w14:dir="0" w14:fadeDir="0" w14:sx="0" w14:sy="0" w14:kx="0" w14:ky="0" w14:algn="b"/>
        </w:rPr>
        <w:t xml:space="preserve"> </w:t>
      </w:r>
      <w:r w:rsidR="00F6718B" w:rsidRPr="006A7052">
        <w:rPr>
          <w:color w:val="FF0000"/>
          <w14:reflection w14:blurRad="0" w14:stA="100000" w14:stPos="0" w14:endA="0" w14:endPos="0" w14:dist="0" w14:dir="0" w14:fadeDir="0" w14:sx="0" w14:sy="0" w14:kx="0" w14:ky="0" w14:algn="b"/>
        </w:rPr>
        <w:t xml:space="preserve">negative </w:t>
      </w:r>
      <w:del w:id="35" w:author="Ehly, Justin" w:date="2021-03-29T16:59:00Z">
        <w:r w:rsidR="00F6718B" w:rsidRPr="006A7052">
          <w:rPr>
            <w:color w:val="FF0000"/>
            <w14:reflection w14:blurRad="0" w14:stA="100000" w14:stPos="0" w14:endA="0" w14:endPos="0" w14:dist="0" w14:dir="0" w14:fadeDir="0" w14:sx="0" w14:sy="0" w14:kx="0" w14:ky="0" w14:algn="b"/>
          </w:rPr>
          <w:delText xml:space="preserve">sentiments may be </w:delText>
        </w:r>
      </w:del>
      <w:ins w:id="36" w:author="Ehly, Justin" w:date="2021-03-29T16:59:00Z">
        <w:r w:rsidR="00F6718B" w:rsidRPr="006A7052">
          <w:rPr>
            <w:color w:val="FF0000"/>
            <w14:reflection w14:blurRad="0" w14:stA="100000" w14:stPos="0" w14:endA="0" w14:endPos="0" w14:dist="0" w14:dir="0" w14:fadeDir="0" w14:sx="0" w14:sy="0" w14:kx="0" w14:ky="0" w14:algn="b"/>
          </w:rPr>
          <w:t xml:space="preserve">sentiment </w:t>
        </w:r>
      </w:ins>
      <w:r w:rsidR="00F6718B" w:rsidRPr="006A7052">
        <w:rPr>
          <w:color w:val="FF0000"/>
          <w14:reflection w14:blurRad="0" w14:stA="100000" w14:stPos="0" w14:endA="0" w14:endPos="0" w14:dist="0" w14:dir="0" w14:fadeDir="0" w14:sx="0" w14:sy="0" w14:kx="0" w14:ky="0" w14:algn="b"/>
        </w:rPr>
        <w:t xml:space="preserve">due to frustration with </w:t>
      </w:r>
      <w:del w:id="37" w:author="Ehly, Justin" w:date="2021-03-29T16:59:00Z">
        <w:r w:rsidR="00F6718B" w:rsidRPr="006A7052">
          <w:rPr>
            <w:color w:val="FF0000"/>
            <w14:reflection w14:blurRad="0" w14:stA="100000" w14:stPos="0" w14:endA="0" w14:endPos="0" w14:dist="0" w14:dir="0" w14:fadeDir="0" w14:sx="0" w14:sy="0" w14:kx="0" w14:ky="0" w14:algn="b"/>
          </w:rPr>
          <w:delText>certain</w:delText>
        </w:r>
      </w:del>
      <w:ins w:id="38" w:author="Ehly, Justin" w:date="2021-03-29T16:59:00Z">
        <w:r w:rsidR="00D70C7C">
          <w:rPr>
            <w:color w:val="FF0000"/>
            <w14:reflection w14:blurRad="0" w14:stA="100000" w14:stPos="0" w14:endA="0" w14:endPos="0" w14:dist="0" w14:dir="0" w14:fadeDir="0" w14:sx="0" w14:sy="0" w14:kx="0" w14:ky="0" w14:algn="b"/>
          </w:rPr>
          <w:t>various</w:t>
        </w:r>
      </w:ins>
      <w:r w:rsidR="00F6718B" w:rsidRPr="006A7052">
        <w:rPr>
          <w:color w:val="FF0000"/>
          <w14:reflection w14:blurRad="0" w14:stA="100000" w14:stPos="0" w14:endA="0" w14:endPos="0" w14:dist="0" w14:dir="0" w14:fadeDir="0" w14:sx="0" w14:sy="0" w14:kx="0" w14:ky="0" w14:algn="b"/>
        </w:rPr>
        <w:t xml:space="preserve"> health conditions, </w:t>
      </w:r>
      <w:ins w:id="39" w:author="Ehly, Justin" w:date="2021-03-29T16:59:00Z">
        <w:r w:rsidR="00D70C7C">
          <w:rPr>
            <w:color w:val="FF0000"/>
            <w14:reflection w14:blurRad="0" w14:stA="100000" w14:stPos="0" w14:endA="0" w14:endPos="0" w14:dist="0" w14:dir="0" w14:fadeDir="0" w14:sx="0" w14:sy="0" w14:kx="0" w14:ky="0" w14:algn="b"/>
          </w:rPr>
          <w:t xml:space="preserve">local vaccine </w:t>
        </w:r>
      </w:ins>
      <w:proofErr w:type="spellStart"/>
      <w:r w:rsidR="00F6718B" w:rsidRPr="006A7052">
        <w:rPr>
          <w:color w:val="FF0000"/>
          <w14:reflection w14:blurRad="0" w14:stA="100000" w14:stPos="0" w14:endA="0" w14:endPos="0" w14:dist="0" w14:dir="0" w14:fadeDir="0" w14:sx="0" w14:sy="0" w14:kx="0" w14:ky="0" w14:algn="b"/>
        </w:rPr>
        <w:t>availibity</w:t>
      </w:r>
      <w:proofErr w:type="spellEnd"/>
      <w:r w:rsidR="00F6718B" w:rsidRPr="006A7052">
        <w:rPr>
          <w:color w:val="FF0000"/>
          <w14:reflection w14:blurRad="0" w14:stA="100000" w14:stPos="0" w14:endA="0" w14:endPos="0" w14:dist="0" w14:dir="0" w14:fadeDir="0" w14:sx="0" w14:sy="0" w14:kx="0" w14:ky="0" w14:algn="b"/>
        </w:rPr>
        <w:t xml:space="preserve"> </w:t>
      </w:r>
      <w:del w:id="40" w:author="Ehly, Justin" w:date="2021-03-29T16:59:00Z">
        <w:r w:rsidR="00F6718B" w:rsidRPr="006A7052">
          <w:rPr>
            <w:color w:val="FF0000"/>
            <w14:reflection w14:blurRad="0" w14:stA="100000" w14:stPos="0" w14:endA="0" w14:endPos="0" w14:dist="0" w14:dir="0" w14:fadeDir="0" w14:sx="0" w14:sy="0" w14:kx="0" w14:ky="0" w14:algn="b"/>
          </w:rPr>
          <w:delText xml:space="preserve">of vaccine in certain locations, or purely sentiment </w:delText>
        </w:r>
      </w:del>
      <w:ins w:id="41" w:author="Ehly, Justin" w:date="2021-03-29T16:59:00Z">
        <w:r w:rsidR="00F6718B" w:rsidRPr="006A7052">
          <w:rPr>
            <w:color w:val="FF0000"/>
            <w14:reflection w14:blurRad="0" w14:stA="100000" w14:stPos="0" w14:endA="0" w14:endPos="0" w14:dist="0" w14:dir="0" w14:fadeDir="0" w14:sx="0" w14:sy="0" w14:kx="0" w14:ky="0" w14:algn="b"/>
          </w:rPr>
          <w:t xml:space="preserve">or </w:t>
        </w:r>
      </w:ins>
      <w:r w:rsidR="00F6718B" w:rsidRPr="006A7052">
        <w:rPr>
          <w:color w:val="FF0000"/>
          <w14:reflection w14:blurRad="0" w14:stA="100000" w14:stPos="0" w14:endA="0" w14:endPos="0" w14:dist="0" w14:dir="0" w14:fadeDir="0" w14:sx="0" w14:sy="0" w14:kx="0" w14:ky="0" w14:algn="b"/>
        </w:rPr>
        <w:t>towards a particular location</w:t>
      </w:r>
      <w:r w:rsidR="00D70C7C">
        <w:rPr>
          <w:color w:val="FF0000"/>
          <w14:reflection w14:blurRad="0" w14:stA="100000" w14:stPos="0" w14:endA="0" w14:endPos="0" w14:dist="0" w14:dir="0" w14:fadeDir="0" w14:sx="0" w14:sy="0" w14:kx="0" w14:ky="0" w14:algn="b"/>
        </w:rPr>
        <w:t xml:space="preserve"> </w:t>
      </w:r>
      <w:del w:id="42" w:author="Ehly, Justin" w:date="2021-03-29T16:59:00Z">
        <w:r w:rsidR="00F6718B" w:rsidRPr="006A7052">
          <w:rPr>
            <w:color w:val="FF0000"/>
            <w14:reflection w14:blurRad="0" w14:stA="100000" w14:stPos="0" w14:endA="0" w14:endPos="0" w14:dist="0" w14:dir="0" w14:fadeDir="0" w14:sx="0" w14:sy="0" w14:kx="0" w14:ky="0" w14:algn="b"/>
          </w:rPr>
          <w:delText>instead of</w:delText>
        </w:r>
      </w:del>
      <w:ins w:id="43" w:author="Ehly, Justin" w:date="2021-03-29T16:59:00Z">
        <w:r w:rsidR="00D70C7C">
          <w:rPr>
            <w:color w:val="FF0000"/>
            <w14:reflection w14:blurRad="0" w14:stA="100000" w14:stPos="0" w14:endA="0" w14:endPos="0" w14:dist="0" w14:dir="0" w14:fadeDir="0" w14:sx="0" w14:sy="0" w14:kx="0" w14:ky="0" w14:algn="b"/>
          </w:rPr>
          <w:t>rather than</w:t>
        </w:r>
      </w:ins>
      <w:r w:rsidR="00F6718B" w:rsidRPr="006A7052">
        <w:rPr>
          <w:color w:val="FF0000"/>
          <w14:reflection w14:blurRad="0" w14:stA="100000" w14:stPos="0" w14:endA="0" w14:endPos="0" w14:dist="0" w14:dir="0" w14:fadeDir="0" w14:sx="0" w14:sy="0" w14:kx="0" w14:ky="0" w14:algn="b"/>
        </w:rPr>
        <w:t xml:space="preserve"> the vaccine itself.</w:t>
      </w:r>
      <w:r w:rsidR="006A7052">
        <w:rPr>
          <w:color w:val="FF0000"/>
          <w14:reflection w14:blurRad="0" w14:stA="100000" w14:stPos="0" w14:endA="0" w14:endPos="0" w14:dist="0" w14:dir="0" w14:fadeDir="0" w14:sx="0" w14:sy="0" w14:kx="0" w14:ky="0" w14:algn="b"/>
        </w:rPr>
        <w:t xml:space="preserve"> This may set a direction for researchers to further study the root cause for positive or negative sentiment towards </w:t>
      </w:r>
      <w:del w:id="44" w:author="Ehly, Justin" w:date="2021-03-29T16:59:00Z">
        <w:r w:rsidR="006A7052">
          <w:rPr>
            <w:color w:val="FF0000"/>
            <w14:reflection w14:blurRad="0" w14:stA="100000" w14:stPos="0" w14:endA="0" w14:endPos="0" w14:dist="0" w14:dir="0" w14:fadeDir="0" w14:sx="0" w14:sy="0" w14:kx="0" w14:ky="0" w14:algn="b"/>
          </w:rPr>
          <w:delText>vaccine</w:delText>
        </w:r>
      </w:del>
      <w:ins w:id="45" w:author="Ehly, Justin" w:date="2021-03-29T16:59:00Z">
        <w:r w:rsidR="00E97ED2">
          <w:rPr>
            <w:color w:val="FF0000"/>
            <w14:reflection w14:blurRad="0" w14:stA="100000" w14:stPos="0" w14:endA="0" w14:endPos="0" w14:dist="0" w14:dir="0" w14:fadeDir="0" w14:sx="0" w14:sy="0" w14:kx="0" w14:ky="0" w14:algn="b"/>
          </w:rPr>
          <w:t xml:space="preserve">covid </w:t>
        </w:r>
        <w:r w:rsidR="006A7052">
          <w:rPr>
            <w:color w:val="FF0000"/>
            <w14:reflection w14:blurRad="0" w14:stA="100000" w14:stPos="0" w14:endA="0" w14:endPos="0" w14:dist="0" w14:dir="0" w14:fadeDir="0" w14:sx="0" w14:sy="0" w14:kx="0" w14:ky="0" w14:algn="b"/>
          </w:rPr>
          <w:t>vaccine</w:t>
        </w:r>
        <w:r w:rsidR="00E97ED2">
          <w:rPr>
            <w:color w:val="FF0000"/>
            <w14:reflection w14:blurRad="0" w14:stA="100000" w14:stPos="0" w14:endA="0" w14:endPos="0" w14:dist="0" w14:dir="0" w14:fadeDir="0" w14:sx="0" w14:sy="0" w14:kx="0" w14:ky="0" w14:algn="b"/>
          </w:rPr>
          <w:t>s</w:t>
        </w:r>
      </w:ins>
      <w:r w:rsidR="006A7052">
        <w:rPr>
          <w:color w:val="FF0000"/>
          <w14:reflection w14:blurRad="0" w14:stA="100000" w14:stPos="0" w14:endA="0" w14:endPos="0" w14:dist="0" w14:dir="0" w14:fadeDir="0" w14:sx="0" w14:sy="0" w14:kx="0" w14:ky="0" w14:algn="b"/>
        </w:rPr>
        <w:t xml:space="preserve"> and help </w:t>
      </w:r>
      <w:del w:id="46" w:author="Ehly, Justin" w:date="2021-03-29T16:59:00Z">
        <w:r w:rsidR="006A7052">
          <w:rPr>
            <w:color w:val="FF0000"/>
            <w14:reflection w14:blurRad="0" w14:stA="100000" w14:stPos="0" w14:endA="0" w14:endPos="0" w14:dist="0" w14:dir="0" w14:fadeDir="0" w14:sx="0" w14:sy="0" w14:kx="0" w14:ky="0" w14:algn="b"/>
          </w:rPr>
          <w:delText>government here</w:delText>
        </w:r>
      </w:del>
      <w:ins w:id="47" w:author="Ehly, Justin" w:date="2021-03-29T16:59:00Z">
        <w:r w:rsidR="00E97ED2">
          <w:rPr>
            <w:color w:val="FF0000"/>
            <w14:reflection w14:blurRad="0" w14:stA="100000" w14:stPos="0" w14:endA="0" w14:endPos="0" w14:dist="0" w14:dir="0" w14:fadeDir="0" w14:sx="0" w14:sy="0" w14:kx="0" w14:ky="0" w14:algn="b"/>
          </w:rPr>
          <w:t>both domestic</w:t>
        </w:r>
      </w:ins>
      <w:r w:rsidR="00E97ED2">
        <w:rPr>
          <w:color w:val="FF0000"/>
          <w14:reflection w14:blurRad="0" w14:stA="100000" w14:stPos="0" w14:endA="0" w14:endPos="0" w14:dist="0" w14:dir="0" w14:fadeDir="0" w14:sx="0" w14:sy="0" w14:kx="0" w14:ky="0" w14:algn="b"/>
        </w:rPr>
        <w:t xml:space="preserve"> and </w:t>
      </w:r>
      <w:del w:id="48" w:author="Ehly, Justin" w:date="2021-03-29T16:59:00Z">
        <w:r w:rsidR="006A7052">
          <w:rPr>
            <w:color w:val="FF0000"/>
            <w14:reflection w14:blurRad="0" w14:stA="100000" w14:stPos="0" w14:endA="0" w14:endPos="0" w14:dist="0" w14:dir="0" w14:fadeDir="0" w14:sx="0" w14:sy="0" w14:kx="0" w14:ky="0" w14:algn="b"/>
          </w:rPr>
          <w:delText>abroad</w:delText>
        </w:r>
      </w:del>
      <w:ins w:id="49" w:author="Ehly, Justin" w:date="2021-03-29T16:59:00Z">
        <w:r w:rsidR="00E97ED2">
          <w:rPr>
            <w:color w:val="FF0000"/>
            <w14:reflection w14:blurRad="0" w14:stA="100000" w14:stPos="0" w14:endA="0" w14:endPos="0" w14:dist="0" w14:dir="0" w14:fadeDir="0" w14:sx="0" w14:sy="0" w14:kx="0" w14:ky="0" w14:algn="b"/>
          </w:rPr>
          <w:t xml:space="preserve">foreign </w:t>
        </w:r>
        <w:r w:rsidR="006A7052">
          <w:rPr>
            <w:color w:val="FF0000"/>
            <w14:reflection w14:blurRad="0" w14:stA="100000" w14:stPos="0" w14:endA="0" w14:endPos="0" w14:dist="0" w14:dir="0" w14:fadeDir="0" w14:sx="0" w14:sy="0" w14:kx="0" w14:ky="0" w14:algn="b"/>
          </w:rPr>
          <w:t>government</w:t>
        </w:r>
        <w:r w:rsidR="00E97ED2">
          <w:rPr>
            <w:color w:val="FF0000"/>
            <w14:reflection w14:blurRad="0" w14:stA="100000" w14:stPos="0" w14:endA="0" w14:endPos="0" w14:dist="0" w14:dir="0" w14:fadeDir="0" w14:sx="0" w14:sy="0" w14:kx="0" w14:ky="0" w14:algn="b"/>
          </w:rPr>
          <w:t>s</w:t>
        </w:r>
      </w:ins>
      <w:r w:rsidR="006A7052">
        <w:rPr>
          <w:color w:val="FF0000"/>
          <w14:reflection w14:blurRad="0" w14:stA="100000" w14:stPos="0" w14:endA="0" w14:endPos="0" w14:dist="0" w14:dir="0" w14:fadeDir="0" w14:sx="0" w14:sy="0" w14:kx="0" w14:ky="0" w14:algn="b"/>
        </w:rPr>
        <w:t xml:space="preserve"> to overcome </w:t>
      </w:r>
      <w:ins w:id="50" w:author="Ehly, Justin" w:date="2021-03-29T16:59:00Z">
        <w:r w:rsidR="00E97ED2">
          <w:rPr>
            <w:color w:val="FF0000"/>
            <w14:reflection w14:blurRad="0" w14:stA="100000" w14:stPos="0" w14:endA="0" w14:endPos="0" w14:dist="0" w14:dir="0" w14:fadeDir="0" w14:sx="0" w14:sy="0" w14:kx="0" w14:ky="0" w14:algn="b"/>
          </w:rPr>
          <w:t xml:space="preserve">vaccination </w:t>
        </w:r>
      </w:ins>
      <w:r w:rsidR="006A7052">
        <w:rPr>
          <w:color w:val="FF0000"/>
          <w14:reflection w14:blurRad="0" w14:stA="100000" w14:stPos="0" w14:endA="0" w14:endPos="0" w14:dist="0" w14:dir="0" w14:fadeDir="0" w14:sx="0" w14:sy="0" w14:kx="0" w14:ky="0" w14:algn="b"/>
        </w:rPr>
        <w:t xml:space="preserve">objectives from </w:t>
      </w:r>
      <w:ins w:id="51" w:author="Ehly, Justin" w:date="2021-03-29T16:59:00Z">
        <w:r w:rsidR="00E97ED2">
          <w:rPr>
            <w:color w:val="FF0000"/>
            <w14:reflection w14:blurRad="0" w14:stA="100000" w14:stPos="0" w14:endA="0" w14:endPos="0" w14:dist="0" w14:dir="0" w14:fadeDir="0" w14:sx="0" w14:sy="0" w14:kx="0" w14:ky="0" w14:algn="b"/>
          </w:rPr>
          <w:t xml:space="preserve">the </w:t>
        </w:r>
      </w:ins>
      <w:r w:rsidR="006A7052">
        <w:rPr>
          <w:color w:val="FF0000"/>
          <w14:reflection w14:blurRad="0" w14:stA="100000" w14:stPos="0" w14:endA="0" w14:endPos="0" w14:dist="0" w14:dir="0" w14:fadeDir="0" w14:sx="0" w14:sy="0" w14:kx="0" w14:ky="0" w14:algn="b"/>
        </w:rPr>
        <w:t xml:space="preserve">general public. (I tried to put in </w:t>
      </w:r>
      <w:proofErr w:type="spellStart"/>
      <w:r w:rsidR="006A7052">
        <w:rPr>
          <w:color w:val="FF0000"/>
          <w14:reflection w14:blurRad="0" w14:stA="100000" w14:stPos="0" w14:endA="0" w14:endPos="0" w14:dist="0" w14:dir="0" w14:fadeDir="0" w14:sx="0" w14:sy="0" w14:kx="0" w14:ky="0" w14:algn="b"/>
        </w:rPr>
        <w:t>wordcloud</w:t>
      </w:r>
      <w:proofErr w:type="spellEnd"/>
      <w:r w:rsidR="006A7052">
        <w:rPr>
          <w:color w:val="FF0000"/>
          <w14:reflection w14:blurRad="0" w14:stA="100000" w14:stPos="0" w14:endA="0" w14:endPos="0" w14:dist="0" w14:dir="0" w14:fadeDir="0" w14:sx="0" w14:sy="0" w14:kx="0" w14:ky="0" w14:algn="b"/>
        </w:rPr>
        <w:t xml:space="preserve"> but can’t attach the graph successfully…)</w:t>
      </w:r>
    </w:p>
    <w:p w14:paraId="437FAFCD" w14:textId="50471D9C" w:rsidR="00657A0A" w:rsidRPr="00F27CD8" w:rsidRDefault="00657A0A" w:rsidP="00F27CD8">
      <w:pPr>
        <w:pStyle w:val="PARAGRAPH"/>
        <w:ind w:firstLine="0"/>
        <w:rPr>
          <w14:reflection w14:blurRad="0" w14:stA="100000" w14:stPos="0" w14:endA="0" w14:endPos="0" w14:dist="0" w14:dir="0" w14:fadeDir="0" w14:sx="0" w14:sy="0" w14:kx="0" w14:ky="0" w14:algn="b"/>
        </w:rPr>
      </w:pPr>
    </w:p>
    <w:p w14:paraId="6E262B07" w14:textId="5ADD2BDB" w:rsidR="003410C8" w:rsidRDefault="003410C8">
      <w:pPr>
        <w:pStyle w:val="Heading1"/>
        <w:rPr>
          <w:color w:val="000000"/>
        </w:rPr>
      </w:pPr>
      <w:r>
        <w:rPr>
          <w:color w:val="000000"/>
        </w:rPr>
        <w:t>5</w:t>
      </w:r>
      <w:r>
        <w:rPr>
          <w:color w:val="000000"/>
        </w:rPr>
        <w:tab/>
      </w:r>
      <w:r w:rsidR="00EE14DE">
        <w:rPr>
          <w:color w:val="000000"/>
        </w:rPr>
        <w:t>Conclusions</w:t>
      </w:r>
    </w:p>
    <w:p w14:paraId="7301B7CF" w14:textId="354DB113" w:rsidR="00C04450" w:rsidRDefault="007D3871" w:rsidP="007D3871">
      <w:pPr>
        <w:pStyle w:val="PARAGRAPHnoindent"/>
      </w:pPr>
      <w:r>
        <w:t>Overall results from our sentiment analysis found 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4C33E418"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w:t>
      </w:r>
      <w:del w:id="52" w:author="Ehly, Justin" w:date="2021-03-29T16:59:00Z">
        <w:r w:rsidR="00BE7574">
          <w:delText>formed</w:delText>
        </w:r>
      </w:del>
      <w:ins w:id="53" w:author="Ehly, Justin" w:date="2021-03-29T16:59:00Z">
        <w:r w:rsidR="00B500A0">
          <w:t>drawn</w:t>
        </w:r>
      </w:ins>
      <w:r w:rsidR="00BE7574">
        <w:t xml:space="preserve">, the improvement in sentiment over time is encouraging news for government and healthcare entities trying to improve public perceptions of the vaccine. </w:t>
      </w:r>
    </w:p>
    <w:p w14:paraId="31650F02" w14:textId="7DC25CE2" w:rsidR="00C86D0D" w:rsidRDefault="00C86D0D" w:rsidP="00C04450">
      <w:pPr>
        <w:pStyle w:val="PARAGRAPH"/>
      </w:pPr>
      <w:r>
        <w:t>An examination of overall tweets per day (Fig. 7)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w:t>
      </w:r>
      <w:del w:id="54" w:author="Ehly, Justin" w:date="2021-03-29T16:59:00Z">
        <w:r w:rsidR="00726FFD">
          <w:delText>. Increased</w:delText>
        </w:r>
      </w:del>
      <w:ins w:id="55" w:author="Ehly, Justin" w:date="2021-03-29T16:59:00Z">
        <w:r w:rsidR="00B500A0">
          <w:t xml:space="preserve"> that provided i</w:t>
        </w:r>
        <w:r w:rsidR="00726FFD">
          <w:t>ncreased</w:t>
        </w:r>
      </w:ins>
      <w:r w:rsidR="00726FFD">
        <w:t xml:space="preserve"> attention to alternate vaccines</w:t>
      </w:r>
      <w:ins w:id="56" w:author="Ehly, Justin" w:date="2021-03-29T16:59:00Z">
        <w:r w:rsidR="00726FFD">
          <w:t xml:space="preserve"> </w:t>
        </w:r>
        <w:r w:rsidR="00B500A0">
          <w:t>and that</w:t>
        </w:r>
      </w:ins>
      <w:r w:rsidR="00B500A0">
        <w:t xml:space="preserve"> </w:t>
      </w:r>
      <w:r w:rsidR="00726FFD">
        <w:t>could have reduced the volume of Pfizer-related tweets.</w:t>
      </w:r>
    </w:p>
    <w:p w14:paraId="54B9579B" w14:textId="0E7B8AEB" w:rsidR="00215BAF" w:rsidRDefault="00C95055" w:rsidP="00215BAF">
      <w:pPr>
        <w:pStyle w:val="PARAGRAPH"/>
      </w:pPr>
      <w:r w:rsidRPr="00215BAF">
        <w:rPr>
          <w:noProof/>
        </w:rPr>
        <w:drawing>
          <wp:anchor distT="0" distB="0" distL="114300" distR="114300" simplePos="0" relativeHeight="251664384" behindDoc="1" locked="0" layoutInCell="1" allowOverlap="1" wp14:anchorId="7AD5FC47" wp14:editId="624AB630">
            <wp:simplePos x="0" y="0"/>
            <wp:positionH relativeFrom="column">
              <wp:posOffset>1905</wp:posOffset>
            </wp:positionH>
            <wp:positionV relativeFrom="paragraph">
              <wp:posOffset>190834</wp:posOffset>
            </wp:positionV>
            <wp:extent cx="3103245" cy="2046605"/>
            <wp:effectExtent l="0" t="0" r="0" b="0"/>
            <wp:wrapTight wrapText="bothSides">
              <wp:wrapPolygon edited="0">
                <wp:start x="0" y="0"/>
                <wp:lineTo x="0" y="21446"/>
                <wp:lineTo x="21481" y="21446"/>
                <wp:lineTo x="21481"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3245" cy="2046605"/>
                    </a:xfrm>
                    <a:prstGeom prst="rect">
                      <a:avLst/>
                    </a:prstGeom>
                    <a:noFill/>
                  </pic:spPr>
                </pic:pic>
              </a:graphicData>
            </a:graphic>
            <wp14:sizeRelH relativeFrom="page">
              <wp14:pctWidth>0</wp14:pctWidth>
            </wp14:sizeRelH>
            <wp14:sizeRelV relativeFrom="page">
              <wp14:pctHeight>0</wp14:pctHeight>
            </wp14:sizeRelV>
          </wp:anchor>
        </w:drawing>
      </w:r>
    </w:p>
    <w:p w14:paraId="17EE5F12" w14:textId="21598EF5" w:rsidR="00215BAF" w:rsidRPr="00215BAF" w:rsidRDefault="00215BAF" w:rsidP="00215BAF">
      <w:pPr>
        <w:pStyle w:val="PARAGRAPH"/>
        <w:ind w:firstLine="0"/>
      </w:pPr>
    </w:p>
    <w:p w14:paraId="776A9014" w14:textId="1818801F" w:rsidR="003410C8" w:rsidRDefault="003410C8">
      <w:pPr>
        <w:pStyle w:val="Heading1"/>
        <w:rPr>
          <w:color w:val="000000"/>
        </w:rPr>
      </w:pPr>
      <w:r>
        <w:rPr>
          <w:color w:val="000000"/>
        </w:rPr>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1"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2"/>
      <w:headerReference w:type="default" r:id="rId23"/>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9C3FC" w14:textId="77777777" w:rsidR="00D8714F" w:rsidRDefault="00D8714F">
      <w:r>
        <w:separator/>
      </w:r>
    </w:p>
  </w:endnote>
  <w:endnote w:type="continuationSeparator" w:id="0">
    <w:p w14:paraId="4AB6CCAC" w14:textId="77777777" w:rsidR="00D8714F" w:rsidRDefault="00D8714F">
      <w:r>
        <w:continuationSeparator/>
      </w:r>
    </w:p>
  </w:endnote>
  <w:endnote w:type="continuationNotice" w:id="1">
    <w:p w14:paraId="2F92CA3D" w14:textId="77777777" w:rsidR="00D8714F" w:rsidRDefault="00D871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Segoe UI Historic"/>
    <w:charset w:val="4D"/>
    <w:family w:val="auto"/>
    <w:pitch w:val="variable"/>
    <w:sig w:usb0="A00002FF" w:usb1="7800205A"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altName w:val="Cambria"/>
    <w:panose1 w:val="00000000000000000000"/>
    <w:charset w:val="00"/>
    <w:family w:val="roman"/>
    <w:notTrueType/>
    <w:pitch w:val="fixed"/>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EC318B" w14:textId="77777777" w:rsidR="00D8714F" w:rsidRDefault="00D8714F">
      <w:pPr>
        <w:pStyle w:val="TABLEROW"/>
        <w:jc w:val="left"/>
        <w:rPr>
          <w:position w:val="12"/>
          <w:sz w:val="20"/>
        </w:rPr>
      </w:pPr>
    </w:p>
  </w:footnote>
  <w:footnote w:type="continuationSeparator" w:id="0">
    <w:p w14:paraId="13571721" w14:textId="77777777" w:rsidR="00D8714F" w:rsidRDefault="00D8714F">
      <w:r>
        <w:continuationSeparator/>
      </w:r>
    </w:p>
  </w:footnote>
  <w:footnote w:type="continuationNotice" w:id="1">
    <w:p w14:paraId="4F1DC991" w14:textId="77777777" w:rsidR="00D8714F" w:rsidRDefault="00D871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hly, Justin">
    <w15:presenceInfo w15:providerId="None" w15:userId="Ehly, Jus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1762B"/>
    <w:rsid w:val="00081425"/>
    <w:rsid w:val="000F1652"/>
    <w:rsid w:val="00102220"/>
    <w:rsid w:val="00117BB3"/>
    <w:rsid w:val="00126BF7"/>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2019"/>
    <w:rsid w:val="004150F0"/>
    <w:rsid w:val="00431636"/>
    <w:rsid w:val="004727B6"/>
    <w:rsid w:val="004B4AB1"/>
    <w:rsid w:val="004C379A"/>
    <w:rsid w:val="0051499C"/>
    <w:rsid w:val="005348DB"/>
    <w:rsid w:val="00554C52"/>
    <w:rsid w:val="005E7EB9"/>
    <w:rsid w:val="005F0609"/>
    <w:rsid w:val="00657A0A"/>
    <w:rsid w:val="006634EF"/>
    <w:rsid w:val="00667A76"/>
    <w:rsid w:val="0069250A"/>
    <w:rsid w:val="006A7052"/>
    <w:rsid w:val="006E04BA"/>
    <w:rsid w:val="0071239C"/>
    <w:rsid w:val="00726FFD"/>
    <w:rsid w:val="0073587B"/>
    <w:rsid w:val="0074172D"/>
    <w:rsid w:val="00750995"/>
    <w:rsid w:val="00753F24"/>
    <w:rsid w:val="007646E8"/>
    <w:rsid w:val="00796B61"/>
    <w:rsid w:val="007C703C"/>
    <w:rsid w:val="007D3871"/>
    <w:rsid w:val="00802443"/>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B23D4B"/>
    <w:rsid w:val="00B500A0"/>
    <w:rsid w:val="00B538EB"/>
    <w:rsid w:val="00B60492"/>
    <w:rsid w:val="00BE7574"/>
    <w:rsid w:val="00C04450"/>
    <w:rsid w:val="00C86D0D"/>
    <w:rsid w:val="00C95055"/>
    <w:rsid w:val="00CA4906"/>
    <w:rsid w:val="00D22E7E"/>
    <w:rsid w:val="00D546C6"/>
    <w:rsid w:val="00D70C7C"/>
    <w:rsid w:val="00D8714F"/>
    <w:rsid w:val="00D96813"/>
    <w:rsid w:val="00DA524B"/>
    <w:rsid w:val="00DD3B3D"/>
    <w:rsid w:val="00DE26C0"/>
    <w:rsid w:val="00DE2722"/>
    <w:rsid w:val="00E12B17"/>
    <w:rsid w:val="00E56E18"/>
    <w:rsid w:val="00E82F85"/>
    <w:rsid w:val="00E97ED2"/>
    <w:rsid w:val="00EE14DE"/>
    <w:rsid w:val="00F06043"/>
    <w:rsid w:val="00F160CC"/>
    <w:rsid w:val="00F27826"/>
    <w:rsid w:val="00F27CD8"/>
    <w:rsid w:val="00F6718B"/>
    <w:rsid w:val="00F964F4"/>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38/s41562-021-01056-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9</TotalTime>
  <Pages>1</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17280</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Ehly, Justin</cp:lastModifiedBy>
  <cp:revision>1</cp:revision>
  <cp:lastPrinted>2003-04-30T17:12:00Z</cp:lastPrinted>
  <dcterms:created xsi:type="dcterms:W3CDTF">2021-03-29T21:53:00Z</dcterms:created>
  <dcterms:modified xsi:type="dcterms:W3CDTF">2021-03-29T22:00:00Z</dcterms:modified>
</cp:coreProperties>
</file>